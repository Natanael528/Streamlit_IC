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4C66DC" w14:textId="77777777" w:rsidR="00F157DF" w:rsidRDefault="00F157DF">
      <w:pPr>
        <w:pStyle w:val="Corpodetexto"/>
        <w:spacing w:before="9" w:line="360" w:lineRule="auto"/>
        <w:jc w:val="both"/>
        <w:rPr>
          <w:rFonts w:ascii="Times New Roman"/>
          <w:sz w:val="7"/>
        </w:rPr>
      </w:pPr>
      <w:bookmarkStart w:id="0" w:name="_Hlk185336104"/>
      <w:bookmarkEnd w:id="0"/>
    </w:p>
    <w:p w14:paraId="562AEFA4" w14:textId="77777777" w:rsidR="00A33ADD" w:rsidRDefault="00A33ADD" w:rsidP="00A33ADD">
      <w:pPr>
        <w:pStyle w:val="Corpodetexto"/>
        <w:ind w:left="3379" w:hanging="5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1D0F997" wp14:editId="4903C43C">
            <wp:extent cx="1981200" cy="1981200"/>
            <wp:effectExtent l="0" t="0" r="0" b="0"/>
            <wp:docPr id="1" name="image1.jpeg" descr="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3D32" w14:textId="77777777" w:rsidR="00A33ADD" w:rsidRDefault="00A33ADD" w:rsidP="00A33ADD">
      <w:pPr>
        <w:pStyle w:val="Corpodetexto"/>
        <w:spacing w:before="7"/>
        <w:rPr>
          <w:rFonts w:ascii="Times New Roman"/>
          <w:sz w:val="16"/>
        </w:rPr>
      </w:pPr>
    </w:p>
    <w:p w14:paraId="3090801B" w14:textId="77777777" w:rsidR="00A33ADD" w:rsidRPr="00A33ADD" w:rsidRDefault="00A33ADD" w:rsidP="00A33ADD">
      <w:pPr>
        <w:pStyle w:val="Ttulo1"/>
        <w:spacing w:before="92"/>
        <w:ind w:left="257" w:right="418" w:firstLine="0"/>
        <w:jc w:val="center"/>
        <w:rPr>
          <w:rFonts w:ascii="Times New Roman" w:hAnsi="Times New Roman" w:cs="Times New Roman"/>
        </w:rPr>
      </w:pPr>
      <w:bookmarkStart w:id="1" w:name="_Toc185462189"/>
      <w:r w:rsidRPr="00A33ADD">
        <w:rPr>
          <w:rFonts w:ascii="Times New Roman" w:hAnsi="Times New Roman" w:cs="Times New Roman"/>
        </w:rPr>
        <w:t>UNIVERSIDADE</w:t>
      </w:r>
      <w:r w:rsidRPr="00A33ADD">
        <w:rPr>
          <w:rFonts w:ascii="Times New Roman" w:hAnsi="Times New Roman" w:cs="Times New Roman"/>
          <w:spacing w:val="-2"/>
        </w:rPr>
        <w:t xml:space="preserve"> </w:t>
      </w:r>
      <w:r w:rsidRPr="00A33ADD">
        <w:rPr>
          <w:rFonts w:ascii="Times New Roman" w:hAnsi="Times New Roman" w:cs="Times New Roman"/>
        </w:rPr>
        <w:t>FEDERAL</w:t>
      </w:r>
      <w:r w:rsidRPr="00A33ADD">
        <w:rPr>
          <w:rFonts w:ascii="Times New Roman" w:hAnsi="Times New Roman" w:cs="Times New Roman"/>
          <w:spacing w:val="-1"/>
        </w:rPr>
        <w:t xml:space="preserve"> </w:t>
      </w:r>
      <w:r w:rsidRPr="00A33ADD">
        <w:rPr>
          <w:rFonts w:ascii="Times New Roman" w:hAnsi="Times New Roman" w:cs="Times New Roman"/>
        </w:rPr>
        <w:t>DE</w:t>
      </w:r>
      <w:r w:rsidRPr="00A33ADD">
        <w:rPr>
          <w:rFonts w:ascii="Times New Roman" w:hAnsi="Times New Roman" w:cs="Times New Roman"/>
          <w:spacing w:val="-1"/>
        </w:rPr>
        <w:t xml:space="preserve"> </w:t>
      </w:r>
      <w:r w:rsidRPr="00A33ADD">
        <w:rPr>
          <w:rFonts w:ascii="Times New Roman" w:hAnsi="Times New Roman" w:cs="Times New Roman"/>
        </w:rPr>
        <w:t>ITAJUBÁ</w:t>
      </w:r>
      <w:bookmarkEnd w:id="1"/>
    </w:p>
    <w:p w14:paraId="328F5697" w14:textId="77777777" w:rsidR="00A33ADD" w:rsidRPr="00A33ADD" w:rsidRDefault="00A33ADD" w:rsidP="00A33ADD">
      <w:pPr>
        <w:pStyle w:val="Corpodetexto"/>
        <w:spacing w:before="11"/>
        <w:rPr>
          <w:rFonts w:ascii="Times New Roman" w:hAnsi="Times New Roman" w:cs="Times New Roman"/>
          <w:b/>
          <w:sz w:val="25"/>
        </w:rPr>
      </w:pPr>
    </w:p>
    <w:p w14:paraId="3FF99CF9" w14:textId="77777777" w:rsidR="00A33ADD" w:rsidRPr="00A33ADD" w:rsidRDefault="00A33ADD" w:rsidP="00A33ADD">
      <w:pPr>
        <w:ind w:left="1551" w:right="1710"/>
        <w:jc w:val="center"/>
        <w:rPr>
          <w:rFonts w:ascii="Times New Roman" w:hAnsi="Times New Roman" w:cs="Times New Roman"/>
          <w:b/>
          <w:sz w:val="24"/>
        </w:rPr>
      </w:pPr>
      <w:r w:rsidRPr="00A33ADD">
        <w:rPr>
          <w:rFonts w:ascii="Times New Roman" w:hAnsi="Times New Roman" w:cs="Times New Roman"/>
          <w:b/>
          <w:sz w:val="24"/>
        </w:rPr>
        <w:t>Instituto</w:t>
      </w:r>
      <w:r w:rsidRPr="00A33ADD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A33ADD">
        <w:rPr>
          <w:rFonts w:ascii="Times New Roman" w:hAnsi="Times New Roman" w:cs="Times New Roman"/>
          <w:b/>
          <w:sz w:val="24"/>
        </w:rPr>
        <w:t>de</w:t>
      </w:r>
      <w:r w:rsidRPr="00A33ADD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A33ADD">
        <w:rPr>
          <w:rFonts w:ascii="Times New Roman" w:hAnsi="Times New Roman" w:cs="Times New Roman"/>
          <w:b/>
          <w:sz w:val="24"/>
        </w:rPr>
        <w:t>Recursos</w:t>
      </w:r>
      <w:r w:rsidRPr="00A33ADD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A33ADD">
        <w:rPr>
          <w:rFonts w:ascii="Times New Roman" w:hAnsi="Times New Roman" w:cs="Times New Roman"/>
          <w:b/>
          <w:sz w:val="24"/>
        </w:rPr>
        <w:t>Naturais</w:t>
      </w:r>
    </w:p>
    <w:p w14:paraId="6607C62F" w14:textId="77777777" w:rsidR="00A33ADD" w:rsidRPr="00A33ADD" w:rsidRDefault="00A33ADD" w:rsidP="00A33ADD">
      <w:pPr>
        <w:pStyle w:val="Corpodetexto"/>
        <w:rPr>
          <w:rFonts w:ascii="Times New Roman" w:hAnsi="Times New Roman" w:cs="Times New Roman"/>
          <w:b/>
          <w:sz w:val="26"/>
        </w:rPr>
      </w:pPr>
    </w:p>
    <w:p w14:paraId="534AEF16" w14:textId="77777777" w:rsidR="00A33ADD" w:rsidRPr="00A33ADD" w:rsidRDefault="00A33ADD" w:rsidP="00A33ADD">
      <w:pPr>
        <w:pStyle w:val="Corpodetexto"/>
        <w:rPr>
          <w:rFonts w:ascii="Times New Roman" w:hAnsi="Times New Roman" w:cs="Times New Roman"/>
          <w:b/>
          <w:sz w:val="26"/>
        </w:rPr>
      </w:pPr>
    </w:p>
    <w:p w14:paraId="7CC2FC0D" w14:textId="77777777" w:rsidR="00A33ADD" w:rsidRPr="00A33ADD" w:rsidRDefault="00A33ADD" w:rsidP="00A33ADD">
      <w:pPr>
        <w:pStyle w:val="Corpodetexto"/>
        <w:spacing w:before="7"/>
        <w:rPr>
          <w:rFonts w:ascii="Times New Roman" w:hAnsi="Times New Roman" w:cs="Times New Roman"/>
          <w:b/>
          <w:sz w:val="23"/>
        </w:rPr>
      </w:pPr>
    </w:p>
    <w:p w14:paraId="5F4C6F7D" w14:textId="6DF69C53" w:rsidR="00A33ADD" w:rsidRPr="00A33ADD" w:rsidRDefault="00A33ADD" w:rsidP="00A33ADD">
      <w:pPr>
        <w:pStyle w:val="Ttulo"/>
        <w:spacing w:line="362" w:lineRule="auto"/>
        <w:rPr>
          <w:rFonts w:ascii="Times New Roman" w:hAnsi="Times New Roman" w:cs="Times New Roman"/>
        </w:rPr>
      </w:pPr>
      <w:r w:rsidRPr="00A33ADD">
        <w:rPr>
          <w:rFonts w:ascii="Times New Roman" w:hAnsi="Times New Roman" w:cs="Times New Roman"/>
        </w:rPr>
        <w:t xml:space="preserve">FireScope: Sistema de detecção de focos de queimadas para todo </w:t>
      </w:r>
      <w:r w:rsidR="00A4022C">
        <w:rPr>
          <w:rFonts w:ascii="Times New Roman" w:hAnsi="Times New Roman" w:cs="Times New Roman"/>
        </w:rPr>
        <w:t>B</w:t>
      </w:r>
      <w:r w:rsidRPr="00A33ADD">
        <w:rPr>
          <w:rFonts w:ascii="Times New Roman" w:hAnsi="Times New Roman" w:cs="Times New Roman"/>
        </w:rPr>
        <w:t>rasil</w:t>
      </w:r>
    </w:p>
    <w:p w14:paraId="125DF67D" w14:textId="77777777" w:rsidR="00A33ADD" w:rsidRDefault="00A33ADD" w:rsidP="00A33ADD">
      <w:pPr>
        <w:pStyle w:val="Corpodetexto"/>
        <w:spacing w:before="155"/>
        <w:ind w:left="257" w:right="417"/>
        <w:jc w:val="center"/>
      </w:pPr>
    </w:p>
    <w:p w14:paraId="2C46604C" w14:textId="77777777" w:rsidR="00A33ADD" w:rsidRDefault="00A33ADD" w:rsidP="00A33ADD">
      <w:pPr>
        <w:pStyle w:val="Corpodetexto"/>
        <w:rPr>
          <w:sz w:val="26"/>
        </w:rPr>
      </w:pPr>
    </w:p>
    <w:p w14:paraId="012E2429" w14:textId="77777777" w:rsidR="00A33ADD" w:rsidRDefault="00A33ADD" w:rsidP="00A33ADD">
      <w:pPr>
        <w:pStyle w:val="Corpodetexto"/>
        <w:rPr>
          <w:sz w:val="26"/>
        </w:rPr>
      </w:pPr>
    </w:p>
    <w:p w14:paraId="18C033F2" w14:textId="77777777" w:rsidR="00A33ADD" w:rsidRDefault="00A33ADD" w:rsidP="00A33ADD">
      <w:pPr>
        <w:pStyle w:val="Corpodetexto"/>
        <w:rPr>
          <w:sz w:val="26"/>
        </w:rPr>
      </w:pPr>
    </w:p>
    <w:p w14:paraId="2107C08C" w14:textId="77777777" w:rsidR="00A33ADD" w:rsidRDefault="00A33ADD" w:rsidP="00A33ADD">
      <w:pPr>
        <w:pStyle w:val="Corpodetexto"/>
        <w:rPr>
          <w:sz w:val="26"/>
        </w:rPr>
      </w:pPr>
    </w:p>
    <w:p w14:paraId="22E90792" w14:textId="77777777" w:rsidR="00A33ADD" w:rsidRDefault="00A33ADD" w:rsidP="00A33ADD">
      <w:pPr>
        <w:pStyle w:val="Corpodetexto"/>
        <w:rPr>
          <w:sz w:val="26"/>
        </w:rPr>
      </w:pPr>
    </w:p>
    <w:p w14:paraId="60D43C36" w14:textId="77777777" w:rsidR="00A33ADD" w:rsidRPr="00A33ADD" w:rsidRDefault="00A33ADD" w:rsidP="00A33ADD">
      <w:pPr>
        <w:pStyle w:val="Corpodetexto"/>
        <w:rPr>
          <w:rFonts w:ascii="Times New Roman" w:hAnsi="Times New Roman"/>
        </w:rPr>
      </w:pPr>
    </w:p>
    <w:p w14:paraId="4916CB18" w14:textId="77777777" w:rsidR="00A33ADD" w:rsidRPr="00A33ADD" w:rsidRDefault="00A33ADD" w:rsidP="00A33ADD">
      <w:pPr>
        <w:pStyle w:val="Corpodetexto"/>
        <w:ind w:left="1551" w:right="1710"/>
        <w:jc w:val="center"/>
        <w:rPr>
          <w:rFonts w:ascii="Times New Roman" w:hAnsi="Times New Roman"/>
        </w:rPr>
      </w:pPr>
      <w:r w:rsidRPr="00A33ADD">
        <w:rPr>
          <w:rFonts w:ascii="Times New Roman" w:hAnsi="Times New Roman"/>
        </w:rPr>
        <w:t>Realizado por:</w:t>
      </w:r>
    </w:p>
    <w:p w14:paraId="0A7A2BA4" w14:textId="77777777" w:rsidR="00A33ADD" w:rsidRPr="00A33ADD" w:rsidRDefault="00A33ADD" w:rsidP="00A33ADD">
      <w:pPr>
        <w:pStyle w:val="Corpodetexto"/>
        <w:spacing w:before="10"/>
        <w:jc w:val="center"/>
        <w:rPr>
          <w:rFonts w:ascii="Times New Roman" w:hAnsi="Times New Roman"/>
        </w:rPr>
      </w:pPr>
    </w:p>
    <w:p w14:paraId="0BE8F6D7" w14:textId="40B2181E" w:rsidR="00A33ADD" w:rsidRP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</w:rPr>
      </w:pPr>
      <w:r w:rsidRPr="00A33ADD">
        <w:rPr>
          <w:rFonts w:ascii="Times New Roman" w:hAnsi="Times New Roman"/>
        </w:rPr>
        <w:t xml:space="preserve">Natanael Silva Oliveira – </w:t>
      </w:r>
      <w:r>
        <w:fldChar w:fldCharType="begin"/>
      </w:r>
      <w:r>
        <w:instrText>HYPERLINK "mailto:natanaeloliveira2387@gmail.com"</w:instrText>
      </w:r>
      <w:r>
        <w:fldChar w:fldCharType="separate"/>
      </w:r>
      <w:r w:rsidRPr="00D318CF">
        <w:rPr>
          <w:rStyle w:val="Hyperlink"/>
          <w:rFonts w:ascii="Times New Roman" w:hAnsi="Times New Roman"/>
        </w:rPr>
        <w:t>natanaeloliveira2387@gmail.com</w:t>
      </w:r>
      <w:r>
        <w:rPr>
          <w:rStyle w:val="Hyperlink"/>
          <w:rFonts w:ascii="Times New Roman" w:hAnsi="Times New Roman"/>
        </w:rPr>
        <w:fldChar w:fldCharType="end"/>
      </w:r>
    </w:p>
    <w:p w14:paraId="03525BCB" w14:textId="77777777" w:rsidR="00A33ADD" w:rsidRP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</w:rPr>
      </w:pPr>
    </w:p>
    <w:p w14:paraId="09982B61" w14:textId="77777777" w:rsid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</w:rPr>
      </w:pPr>
    </w:p>
    <w:p w14:paraId="6CCB4B72" w14:textId="77777777" w:rsidR="009E667A" w:rsidRPr="00A33ADD" w:rsidRDefault="009E667A" w:rsidP="00A33ADD">
      <w:pPr>
        <w:pStyle w:val="Corpodetexto"/>
        <w:ind w:left="255" w:right="420"/>
        <w:jc w:val="center"/>
        <w:rPr>
          <w:rFonts w:ascii="Times New Roman" w:hAnsi="Times New Roman"/>
        </w:rPr>
      </w:pPr>
    </w:p>
    <w:p w14:paraId="2DC4D74C" w14:textId="77777777" w:rsidR="00A33ADD" w:rsidRP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</w:rPr>
      </w:pPr>
      <w:r w:rsidRPr="00A33ADD">
        <w:rPr>
          <w:rFonts w:ascii="Times New Roman" w:hAnsi="Times New Roman"/>
        </w:rPr>
        <w:t>Orientação:</w:t>
      </w:r>
    </w:p>
    <w:p w14:paraId="73844BC6" w14:textId="77777777" w:rsidR="00A33ADD" w:rsidRP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</w:rPr>
      </w:pPr>
    </w:p>
    <w:p w14:paraId="355BDF55" w14:textId="5B58CF57" w:rsidR="00A33ADD" w:rsidRP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</w:rPr>
      </w:pPr>
      <w:r w:rsidRPr="00A33ADD">
        <w:rPr>
          <w:rFonts w:ascii="Times New Roman" w:hAnsi="Times New Roman"/>
        </w:rPr>
        <w:t xml:space="preserve">Prof. Dr. Enrique Vieira Mattos - </w:t>
      </w:r>
      <w:r>
        <w:fldChar w:fldCharType="begin"/>
      </w:r>
      <w:r>
        <w:instrText>HYPERLINK "mailto:enrique.vmattos@gmail.com"</w:instrText>
      </w:r>
      <w:r>
        <w:fldChar w:fldCharType="separate"/>
      </w:r>
      <w:r w:rsidRPr="00D318CF">
        <w:rPr>
          <w:rStyle w:val="Hyperlink"/>
          <w:rFonts w:ascii="Times New Roman" w:hAnsi="Times New Roman"/>
        </w:rPr>
        <w:t>enrique@</w:t>
      </w:r>
      <w:r w:rsidR="00B46EF0">
        <w:rPr>
          <w:rStyle w:val="Hyperlink"/>
          <w:rFonts w:ascii="Times New Roman" w:hAnsi="Times New Roman"/>
        </w:rPr>
        <w:t>unifei.edu.br</w:t>
      </w:r>
      <w:r>
        <w:rPr>
          <w:rStyle w:val="Hyperlink"/>
          <w:rFonts w:ascii="Times New Roman" w:hAnsi="Times New Roman"/>
        </w:rPr>
        <w:fldChar w:fldCharType="end"/>
      </w:r>
    </w:p>
    <w:p w14:paraId="20938D6F" w14:textId="511EBF5E" w:rsidR="00A33ADD" w:rsidRPr="00A33ADD" w:rsidRDefault="00A33ADD" w:rsidP="00A33ADD">
      <w:pPr>
        <w:pStyle w:val="Corpodetexto"/>
        <w:ind w:left="255" w:right="420"/>
        <w:jc w:val="center"/>
        <w:rPr>
          <w:rFonts w:ascii="Times New Roman" w:hAnsi="Times New Roman"/>
          <w:lang w:val="en-US"/>
        </w:rPr>
      </w:pPr>
      <w:r w:rsidRPr="00A33ADD">
        <w:rPr>
          <w:rFonts w:ascii="Times New Roman" w:hAnsi="Times New Roman"/>
          <w:lang w:val="en-US"/>
        </w:rPr>
        <w:t xml:space="preserve">Prof. Dr. Michelle Simões </w:t>
      </w:r>
      <w:proofErr w:type="spellStart"/>
      <w:r w:rsidRPr="00A33ADD">
        <w:rPr>
          <w:rFonts w:ascii="Times New Roman" w:hAnsi="Times New Roman"/>
          <w:lang w:val="en-US"/>
        </w:rPr>
        <w:t>Reboita</w:t>
      </w:r>
      <w:proofErr w:type="spellEnd"/>
      <w:r w:rsidRPr="00A33ADD">
        <w:rPr>
          <w:rFonts w:ascii="Times New Roman" w:hAnsi="Times New Roman"/>
          <w:lang w:val="en-US"/>
        </w:rPr>
        <w:t xml:space="preserve"> - </w:t>
      </w:r>
      <w:hyperlink r:id="rId9" w:history="1">
        <w:r w:rsidRPr="00D318CF">
          <w:rPr>
            <w:rStyle w:val="Hyperlink"/>
            <w:rFonts w:ascii="Times New Roman" w:hAnsi="Times New Roman"/>
            <w:lang w:val="en-US"/>
          </w:rPr>
          <w:t>reboita@unifei.edu.br</w:t>
        </w:r>
      </w:hyperlink>
    </w:p>
    <w:p w14:paraId="57A58EB9" w14:textId="77777777" w:rsidR="00A33ADD" w:rsidRPr="00A33ADD" w:rsidRDefault="00A33ADD" w:rsidP="00A33ADD">
      <w:pPr>
        <w:pStyle w:val="Corpodetexto"/>
        <w:rPr>
          <w:rFonts w:ascii="Times New Roman" w:hAnsi="Times New Roman"/>
          <w:lang w:val="en-US"/>
        </w:rPr>
      </w:pPr>
    </w:p>
    <w:p w14:paraId="05614047" w14:textId="77777777" w:rsidR="00A33ADD" w:rsidRPr="00A33ADD" w:rsidRDefault="00A33ADD" w:rsidP="00A33ADD">
      <w:pPr>
        <w:pStyle w:val="Corpodetexto"/>
        <w:rPr>
          <w:rFonts w:ascii="Times New Roman" w:hAnsi="Times New Roman"/>
          <w:lang w:val="en-US"/>
        </w:rPr>
      </w:pPr>
    </w:p>
    <w:p w14:paraId="7EEB9AF0" w14:textId="77777777" w:rsidR="00A33ADD" w:rsidRPr="00A33ADD" w:rsidRDefault="00A33ADD" w:rsidP="00A33ADD">
      <w:pPr>
        <w:pStyle w:val="Corpodetexto"/>
        <w:rPr>
          <w:rFonts w:ascii="Times New Roman" w:hAnsi="Times New Roman"/>
          <w:lang w:val="en-US"/>
        </w:rPr>
      </w:pPr>
    </w:p>
    <w:p w14:paraId="2FA3DD67" w14:textId="77777777" w:rsidR="00A33ADD" w:rsidRPr="00A33ADD" w:rsidRDefault="00A33ADD" w:rsidP="00A33ADD">
      <w:pPr>
        <w:pStyle w:val="Corpodetexto"/>
        <w:rPr>
          <w:rFonts w:ascii="Times New Roman" w:hAnsi="Times New Roman"/>
          <w:lang w:val="en-US"/>
        </w:rPr>
      </w:pPr>
    </w:p>
    <w:p w14:paraId="3C7187C4" w14:textId="77777777" w:rsidR="00A33ADD" w:rsidRPr="00A33ADD" w:rsidRDefault="00A33ADD" w:rsidP="00A33ADD">
      <w:pPr>
        <w:pStyle w:val="Corpodetexto"/>
        <w:rPr>
          <w:rFonts w:ascii="Times New Roman" w:hAnsi="Times New Roman"/>
          <w:lang w:val="en-US"/>
        </w:rPr>
      </w:pPr>
    </w:p>
    <w:p w14:paraId="6A7251C0" w14:textId="77777777" w:rsidR="00A33ADD" w:rsidRPr="00A33ADD" w:rsidRDefault="00A33ADD" w:rsidP="00A33ADD">
      <w:pPr>
        <w:pStyle w:val="Corpodetexto"/>
        <w:spacing w:before="6"/>
        <w:rPr>
          <w:rFonts w:ascii="Times New Roman" w:hAnsi="Times New Roman"/>
          <w:lang w:val="en-US"/>
        </w:rPr>
      </w:pPr>
    </w:p>
    <w:p w14:paraId="3EB73400" w14:textId="77777777" w:rsidR="00A33ADD" w:rsidRPr="00A33ADD" w:rsidRDefault="00A33ADD" w:rsidP="00A33ADD">
      <w:pPr>
        <w:pStyle w:val="Corpodetexto"/>
        <w:spacing w:before="6"/>
        <w:rPr>
          <w:rFonts w:ascii="Times New Roman" w:hAnsi="Times New Roman"/>
          <w:lang w:val="en-US"/>
        </w:rPr>
      </w:pPr>
    </w:p>
    <w:p w14:paraId="4CD83D34" w14:textId="77777777" w:rsidR="00A33ADD" w:rsidRPr="00A33ADD" w:rsidRDefault="00A33ADD" w:rsidP="00A33ADD">
      <w:pPr>
        <w:pStyle w:val="Corpodetexto"/>
        <w:spacing w:before="6"/>
        <w:rPr>
          <w:rFonts w:ascii="Times New Roman" w:hAnsi="Times New Roman"/>
          <w:lang w:val="en-US"/>
        </w:rPr>
      </w:pPr>
    </w:p>
    <w:p w14:paraId="7E1F4459" w14:textId="72E8E11A" w:rsidR="00191E89" w:rsidRDefault="00A33ADD" w:rsidP="007F564E">
      <w:pPr>
        <w:pStyle w:val="Corpodetexto"/>
        <w:spacing w:before="93" w:line="499" w:lineRule="auto"/>
        <w:ind w:left="4253" w:right="3076" w:hanging="1701"/>
        <w:jc w:val="center"/>
        <w:rPr>
          <w:rFonts w:ascii="Times New Roman" w:hAnsi="Times New Roman"/>
        </w:rPr>
      </w:pPr>
      <w:r w:rsidRPr="00A33ADD">
        <w:rPr>
          <w:rFonts w:ascii="Times New Roman" w:hAnsi="Times New Roman"/>
        </w:rPr>
        <w:t>Itajubá/MG 2024</w:t>
      </w:r>
    </w:p>
    <w:sdt>
      <w:sdtPr>
        <w:rPr>
          <w:rFonts w:ascii="Arial MT" w:eastAsia="Arial MT" w:hAnsi="Arial MT" w:cs="Arial MT"/>
          <w:color w:val="auto"/>
          <w:sz w:val="22"/>
          <w:szCs w:val="22"/>
          <w:lang w:val="pt-PT" w:eastAsia="en-US"/>
        </w:rPr>
        <w:id w:val="974462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59DEED" w14:textId="481FB171" w:rsidR="007F564E" w:rsidRPr="007F564E" w:rsidRDefault="007F564E">
          <w:pPr>
            <w:pStyle w:val="CabealhodoSumrio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F564E">
            <w:rPr>
              <w:rFonts w:ascii="Times New Roman" w:hAnsi="Times New Roman" w:cs="Times New Roman"/>
              <w:color w:val="auto"/>
              <w:sz w:val="24"/>
              <w:szCs w:val="24"/>
            </w:rPr>
            <w:t>Sumário</w:t>
          </w:r>
        </w:p>
        <w:p w14:paraId="6C7C845E" w14:textId="2949345C" w:rsidR="007F564E" w:rsidRPr="007F564E" w:rsidRDefault="007F564E" w:rsidP="007F564E">
          <w:pPr>
            <w:pStyle w:val="Sumrio1"/>
            <w:tabs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r w:rsidRPr="007F564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F564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F564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5462190" w:history="1"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     Introdução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_Toc185462190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EEB07" w14:textId="2944447C" w:rsidR="007F564E" w:rsidRPr="007F564E" w:rsidRDefault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1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1.1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Nome do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Projeto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Básico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_Toc185462191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BB6681" w14:textId="23B36A14" w:rsidR="007F564E" w:rsidRPr="007F564E" w:rsidRDefault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2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1.2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Objetivo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_Toc185462192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81930" w14:textId="580FE731" w:rsidR="007F564E" w:rsidRPr="007F564E" w:rsidRDefault="007F564E">
          <w:pPr>
            <w:pStyle w:val="Sumrio1"/>
            <w:tabs>
              <w:tab w:val="left" w:pos="48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3" w:history="1"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Descrição do produto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_Toc185462193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CB145C" w14:textId="3023DF13" w:rsidR="007F564E" w:rsidRPr="007F564E" w:rsidRDefault="007F564E">
          <w:pPr>
            <w:pStyle w:val="Sumrio1"/>
            <w:tabs>
              <w:tab w:val="left" w:pos="48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4" w:history="1"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ESTRUTURA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DOS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DIRETÓRIOS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DO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1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PRODUTO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_Toc185462194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D90A07" w14:textId="69223937" w:rsidR="007F564E" w:rsidRPr="007F564E" w:rsidRDefault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5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3.1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FOCOS RECENTES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_Toc185462195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28B02" w14:textId="6ED3B0AD" w:rsidR="007F564E" w:rsidRPr="007F564E" w:rsidRDefault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6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3.2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SÉRIES TEMPORAIS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_Toc185462196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7B84BF" w14:textId="5AF95F51" w:rsidR="007F564E" w:rsidRPr="007F564E" w:rsidRDefault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7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3.3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ACUMULADO DE FOCOS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_Toc185462197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075FE" w14:textId="129EE2C4" w:rsidR="007F564E" w:rsidRPr="007F564E" w:rsidRDefault="007F564E">
          <w:pPr>
            <w:pStyle w:val="Sumrio1"/>
            <w:tabs>
              <w:tab w:val="left" w:pos="48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8" w:history="1"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Organização do código no GitHub e deploy do produto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_Toc185462198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29E48C" w14:textId="437DEC52" w:rsidR="007F564E" w:rsidRPr="007F564E" w:rsidRDefault="007F564E" w:rsidP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199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4.1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GITHUB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_Toc185462199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318A0E" w14:textId="370EBB1C" w:rsidR="007F564E" w:rsidRPr="007F564E" w:rsidRDefault="007F564E">
          <w:pPr>
            <w:pStyle w:val="Sumrio1"/>
            <w:tabs>
              <w:tab w:val="left" w:pos="72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207" w:history="1">
            <w:r w:rsidRPr="007F564E">
              <w:rPr>
                <w:rStyle w:val="Hyperlink"/>
                <w:rFonts w:ascii="Times New Roman" w:hAnsi="Times New Roman" w:cs="Times New Roman"/>
                <w:noProof/>
                <w:w w:val="99"/>
                <w:sz w:val="24"/>
                <w:szCs w:val="24"/>
              </w:rPr>
              <w:t>4.2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Deploy do produto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_Toc185462207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A0198" w14:textId="173EF86C" w:rsidR="007F564E" w:rsidRPr="007F564E" w:rsidRDefault="007F564E">
          <w:pPr>
            <w:pStyle w:val="Sumrio1"/>
            <w:tabs>
              <w:tab w:val="left" w:pos="480"/>
              <w:tab w:val="right" w:leader="dot" w:pos="902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185462208" w:history="1"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7F564E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CONSIDERAÇÕES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pacing w:val="-2"/>
                <w:sz w:val="24"/>
                <w:szCs w:val="24"/>
              </w:rPr>
              <w:t xml:space="preserve"> </w:t>
            </w:r>
            <w:r w:rsidRPr="007F564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FINAIS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_Toc185462208 \h </w:instrTex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7B5F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7F564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C9DFF9" w14:textId="0793B1FB" w:rsidR="007F564E" w:rsidRDefault="007F564E">
          <w:r w:rsidRPr="007F564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6FB69B4B" w14:textId="77777777" w:rsidR="007F564E" w:rsidRPr="007F564E" w:rsidRDefault="007F564E" w:rsidP="007F564E">
      <w:pPr>
        <w:pStyle w:val="Corpodetexto"/>
        <w:spacing w:before="93" w:line="499" w:lineRule="auto"/>
        <w:ind w:left="4253" w:right="3076" w:hanging="1701"/>
        <w:jc w:val="center"/>
        <w:rPr>
          <w:rFonts w:ascii="Times New Roman" w:hAnsi="Times New Roman"/>
        </w:rPr>
      </w:pPr>
    </w:p>
    <w:p w14:paraId="333CE6B2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1D2A36A3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57F594FA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3E066D35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48F7A46A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307DD475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19D168BC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005333FD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3790A0A0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3D19F2DA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6A2DCBA6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355E3949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752767FE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7BDBD683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067BC9F1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29D359D5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63DE234D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1BBD63EA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095E3598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2D90153A" w14:textId="77777777" w:rsidR="00191E89" w:rsidRDefault="00191E89" w:rsidP="00A33ADD">
      <w:pPr>
        <w:pStyle w:val="Corpodetexto"/>
        <w:spacing w:line="360" w:lineRule="auto"/>
        <w:ind w:left="3379"/>
        <w:jc w:val="both"/>
        <w:rPr>
          <w:rFonts w:ascii="Times New Roman"/>
          <w:sz w:val="20"/>
        </w:rPr>
      </w:pPr>
    </w:p>
    <w:p w14:paraId="21EE3A57" w14:textId="77777777" w:rsidR="00D27F55" w:rsidRDefault="00D27F55" w:rsidP="00191E89">
      <w:pPr>
        <w:pStyle w:val="Corpodetexto"/>
        <w:spacing w:line="360" w:lineRule="auto"/>
        <w:jc w:val="both"/>
        <w:rPr>
          <w:rFonts w:ascii="Times New Roman"/>
          <w:sz w:val="20"/>
        </w:rPr>
      </w:pPr>
    </w:p>
    <w:p w14:paraId="3C7A5307" w14:textId="77777777" w:rsidR="007F564E" w:rsidRDefault="007F564E" w:rsidP="00191E89">
      <w:pPr>
        <w:pStyle w:val="Corpodetexto"/>
        <w:spacing w:line="360" w:lineRule="auto"/>
        <w:jc w:val="both"/>
        <w:rPr>
          <w:rFonts w:ascii="Times New Roman"/>
          <w:sz w:val="20"/>
        </w:rPr>
      </w:pPr>
    </w:p>
    <w:p w14:paraId="2D7AC570" w14:textId="77777777" w:rsidR="00191E89" w:rsidRDefault="00191E89" w:rsidP="00191E89">
      <w:pPr>
        <w:pStyle w:val="Corpodetexto"/>
        <w:spacing w:line="360" w:lineRule="auto"/>
        <w:jc w:val="both"/>
        <w:rPr>
          <w:rFonts w:ascii="Times New Roman"/>
          <w:sz w:val="20"/>
        </w:rPr>
      </w:pPr>
    </w:p>
    <w:p w14:paraId="404AF292" w14:textId="60503E8A" w:rsidR="00F157DF" w:rsidRPr="00527792" w:rsidRDefault="00000000">
      <w:pPr>
        <w:pStyle w:val="Ttulo1"/>
        <w:numPr>
          <w:ilvl w:val="0"/>
          <w:numId w:val="1"/>
        </w:numPr>
        <w:tabs>
          <w:tab w:val="left" w:pos="541"/>
        </w:tabs>
        <w:spacing w:before="89" w:line="360" w:lineRule="auto"/>
        <w:ind w:hanging="361"/>
        <w:jc w:val="both"/>
      </w:pPr>
      <w:bookmarkStart w:id="2" w:name="_Toc185462190"/>
      <w:r w:rsidRPr="00527792">
        <w:rPr>
          <w:rFonts w:ascii="Times New Roman" w:hAnsi="Times New Roman"/>
        </w:rPr>
        <w:lastRenderedPageBreak/>
        <w:t>I</w:t>
      </w:r>
      <w:r w:rsidR="00527792" w:rsidRPr="00527792">
        <w:rPr>
          <w:rFonts w:ascii="Times New Roman" w:hAnsi="Times New Roman"/>
        </w:rPr>
        <w:t>ntrodução</w:t>
      </w:r>
      <w:bookmarkEnd w:id="2"/>
    </w:p>
    <w:p w14:paraId="16489FF0" w14:textId="38B49349" w:rsidR="00F157DF" w:rsidDel="00A4022C" w:rsidRDefault="00F157DF">
      <w:pPr>
        <w:pStyle w:val="Corpodetexto"/>
        <w:spacing w:before="10" w:line="360" w:lineRule="auto"/>
        <w:jc w:val="both"/>
        <w:rPr>
          <w:del w:id="3" w:author="Enrique Vieira Mattos" w:date="2024-12-18T12:03:00Z" w16du:dateUtc="2024-12-18T15:03:00Z"/>
          <w:rFonts w:ascii="Arial"/>
          <w:b/>
          <w:sz w:val="25"/>
        </w:rPr>
      </w:pPr>
    </w:p>
    <w:p w14:paraId="3FCFCDBA" w14:textId="2A25BDB8" w:rsidR="00024A72" w:rsidRDefault="00024A72" w:rsidP="00527792">
      <w:pPr>
        <w:pStyle w:val="Corpodetexto"/>
        <w:spacing w:line="360" w:lineRule="auto"/>
        <w:ind w:left="113" w:right="272" w:firstLine="427"/>
        <w:jc w:val="both"/>
      </w:pPr>
      <w:r>
        <w:rPr>
          <w:rFonts w:ascii="Times New Roman" w:hAnsi="Times New Roman"/>
        </w:rPr>
        <w:t>O Brasil, com suas dimensões continentais, abriga uma vasta diversidade de ecossistemas e biomas que sustentam uma rica variedade de espécies. Essa abundância natural reflete-se na grande variabilidade climática encontrada no território, com regiões que experimentam tanto extremos de calor e frio quanto períodos de seca e chuva bem definidos.</w:t>
      </w:r>
    </w:p>
    <w:p w14:paraId="7D9963E6" w14:textId="11C92A3A" w:rsidR="00024A72" w:rsidRDefault="00024A72" w:rsidP="00434861">
      <w:pPr>
        <w:pStyle w:val="Corpodetexto"/>
        <w:spacing w:line="360" w:lineRule="auto"/>
        <w:ind w:left="113" w:right="272" w:firstLine="607"/>
        <w:jc w:val="both"/>
      </w:pPr>
      <w:r>
        <w:rPr>
          <w:rFonts w:ascii="Times New Roman" w:hAnsi="Times New Roman"/>
        </w:rPr>
        <w:t xml:space="preserve">Durante o inverno e a primavera, muitas áreas enfrentam longos períodos de seca, especialmente biomas como o Cerrado, Pantanal e partes da Amazônia. No Cerrado, a combinação de clima seco e altas temperaturas reduz a umidade do solo e resseca a vegetação, criando condições propícias para a ocorrência de queimadas. Essas queimadas podem ter causas naturais, como </w:t>
      </w:r>
      <w:r w:rsidR="005B5FE5">
        <w:rPr>
          <w:rFonts w:ascii="Times New Roman" w:hAnsi="Times New Roman"/>
        </w:rPr>
        <w:t>relâmpagos</w:t>
      </w:r>
      <w:r>
        <w:rPr>
          <w:rFonts w:ascii="Times New Roman" w:hAnsi="Times New Roman"/>
        </w:rPr>
        <w:t>, mas na maioria dos casos são provocadas pela ação humana, seja por práticas agrícolas ou hábitos inadequados, como queimadas para limpeza de terrenos e descarte de lixo.</w:t>
      </w:r>
    </w:p>
    <w:p w14:paraId="3C677EF4" w14:textId="41494B86" w:rsidR="00024A72" w:rsidRDefault="00024A72" w:rsidP="00434861">
      <w:pPr>
        <w:pStyle w:val="Corpodetexto"/>
        <w:spacing w:line="360" w:lineRule="auto"/>
        <w:ind w:left="113" w:right="272" w:firstLine="607"/>
        <w:jc w:val="both"/>
      </w:pPr>
      <w:r>
        <w:rPr>
          <w:rFonts w:ascii="Times New Roman" w:hAnsi="Times New Roman"/>
        </w:rPr>
        <w:t>As consequências das queimadas vão além da destruição ambiental, afetando diretamente a saúde da população devido à fumaça e agravando problemas respiratórios, especialmente durante períodos de clima seco. Além disso, a fauna e a flora nativas enfrentam grandes perdas, comprometendo ecossistemas inteiros.</w:t>
      </w:r>
    </w:p>
    <w:p w14:paraId="273C7129" w14:textId="64202C1D" w:rsidR="00024A72" w:rsidRDefault="00024A72" w:rsidP="00434861">
      <w:pPr>
        <w:pStyle w:val="Corpodetexto"/>
        <w:spacing w:line="360" w:lineRule="auto"/>
        <w:ind w:left="113" w:right="272" w:firstLine="607"/>
        <w:jc w:val="both"/>
      </w:pPr>
      <w:r>
        <w:rPr>
          <w:rFonts w:ascii="Times New Roman" w:hAnsi="Times New Roman"/>
        </w:rPr>
        <w:t>Com o objetivo de mitigar esses impactos, o sistema FireScope foi desenvolvido para monitorar, em tempo real, os focos de queimadas no Brasil. Utilizando dados de satélites, o FireScope oferece atualizações precisas a cada 10 minutos e mantém um banco de dados com informações históricas desde 2003. A ferramenta também inclui análises estatísticas que permitem identificar os períodos e locais com maior incidência de queimadas, servindo como suporte tanto para autoridades quanto para a população no combate e prevenção de incêndios.</w:t>
      </w:r>
    </w:p>
    <w:p w14:paraId="4289F904" w14:textId="59472AF2" w:rsidR="007A288D" w:rsidRDefault="00024A72" w:rsidP="001E3717">
      <w:pPr>
        <w:pStyle w:val="Corpodetexto"/>
        <w:spacing w:line="360" w:lineRule="auto"/>
        <w:ind w:left="113" w:right="272" w:firstLine="607"/>
        <w:jc w:val="both"/>
      </w:pPr>
      <w:r>
        <w:rPr>
          <w:rFonts w:ascii="Times New Roman" w:hAnsi="Times New Roman"/>
        </w:rPr>
        <w:t>Nas seções seguintes, são detalhados os componentes e funcionalidades do sistema, instruções de instalação, procedimentos operacionais e exemplos de relatórios e produtos gerados.</w:t>
      </w:r>
    </w:p>
    <w:p w14:paraId="3FC6BA0F" w14:textId="77777777" w:rsidR="001E3717" w:rsidRDefault="001E3717" w:rsidP="001E3717">
      <w:pPr>
        <w:pStyle w:val="Corpodetexto"/>
        <w:spacing w:line="360" w:lineRule="auto"/>
        <w:ind w:left="113" w:right="272" w:firstLine="607"/>
        <w:jc w:val="both"/>
        <w:rPr>
          <w:ins w:id="4" w:author="Enrique Vieira Mattos" w:date="2024-12-18T16:49:00Z" w16du:dateUtc="2024-12-18T19:49:00Z"/>
        </w:rPr>
      </w:pPr>
    </w:p>
    <w:p w14:paraId="111122AA" w14:textId="77777777" w:rsidR="00D27F55" w:rsidRDefault="00D27F55" w:rsidP="001E3717">
      <w:pPr>
        <w:pStyle w:val="Corpodetexto"/>
        <w:spacing w:line="360" w:lineRule="auto"/>
        <w:ind w:left="113" w:right="272" w:firstLine="607"/>
        <w:jc w:val="both"/>
        <w:rPr>
          <w:ins w:id="5" w:author="Enrique Vieira Mattos" w:date="2024-12-18T16:49:00Z" w16du:dateUtc="2024-12-18T19:49:00Z"/>
        </w:rPr>
      </w:pPr>
    </w:p>
    <w:p w14:paraId="6C3A76D0" w14:textId="77777777" w:rsidR="00D27F55" w:rsidRDefault="00D27F55" w:rsidP="001E3717">
      <w:pPr>
        <w:pStyle w:val="Corpodetexto"/>
        <w:spacing w:line="360" w:lineRule="auto"/>
        <w:ind w:left="113" w:right="272" w:firstLine="607"/>
        <w:jc w:val="both"/>
        <w:rPr>
          <w:ins w:id="6" w:author="Enrique Vieira Mattos" w:date="2024-12-18T16:49:00Z" w16du:dateUtc="2024-12-18T19:49:00Z"/>
        </w:rPr>
      </w:pPr>
    </w:p>
    <w:p w14:paraId="7B3EAB00" w14:textId="77777777" w:rsidR="00D27F55" w:rsidRDefault="00D27F55" w:rsidP="001E3717">
      <w:pPr>
        <w:pStyle w:val="Corpodetexto"/>
        <w:spacing w:line="360" w:lineRule="auto"/>
        <w:ind w:left="113" w:right="272" w:firstLine="607"/>
        <w:jc w:val="both"/>
        <w:rPr>
          <w:ins w:id="7" w:author="Enrique Vieira Mattos" w:date="2024-12-18T16:49:00Z" w16du:dateUtc="2024-12-18T19:49:00Z"/>
        </w:rPr>
      </w:pPr>
    </w:p>
    <w:p w14:paraId="64B81E61" w14:textId="77777777" w:rsidR="00D27F55" w:rsidRDefault="00D27F55" w:rsidP="001E3717">
      <w:pPr>
        <w:pStyle w:val="Corpodetexto"/>
        <w:spacing w:line="360" w:lineRule="auto"/>
        <w:ind w:left="113" w:right="272" w:firstLine="607"/>
        <w:jc w:val="both"/>
        <w:rPr>
          <w:ins w:id="8" w:author="Enrique Vieira Mattos" w:date="2024-12-18T16:49:00Z" w16du:dateUtc="2024-12-18T19:49:00Z"/>
        </w:rPr>
      </w:pPr>
    </w:p>
    <w:p w14:paraId="4811EB00" w14:textId="77777777" w:rsidR="00D27F55" w:rsidRPr="001E3717" w:rsidRDefault="00D27F55" w:rsidP="001E3717">
      <w:pPr>
        <w:pStyle w:val="Corpodetexto"/>
        <w:spacing w:line="360" w:lineRule="auto"/>
        <w:ind w:left="113" w:right="272" w:firstLine="607"/>
        <w:jc w:val="both"/>
      </w:pPr>
    </w:p>
    <w:p w14:paraId="69B1A788" w14:textId="08F121E3" w:rsidR="00F157DF" w:rsidRPr="00527792" w:rsidRDefault="00000000" w:rsidP="00A33ADD">
      <w:pPr>
        <w:pStyle w:val="Ttulo1"/>
        <w:numPr>
          <w:ilvl w:val="1"/>
          <w:numId w:val="1"/>
        </w:numPr>
        <w:tabs>
          <w:tab w:val="left" w:pos="541"/>
        </w:tabs>
        <w:spacing w:line="360" w:lineRule="auto"/>
        <w:jc w:val="both"/>
        <w:rPr>
          <w:rFonts w:ascii="Times New Roman" w:hAnsi="Times New Roman" w:cs="Times New Roman"/>
        </w:rPr>
      </w:pPr>
      <w:bookmarkStart w:id="9" w:name="_Toc185462191"/>
      <w:r w:rsidRPr="00D27F55">
        <w:rPr>
          <w:rFonts w:ascii="Times New Roman" w:hAnsi="Times New Roman" w:cs="Times New Roman"/>
        </w:rPr>
        <w:t>Nome do</w:t>
      </w:r>
      <w:r w:rsidRPr="00D27F55">
        <w:rPr>
          <w:rFonts w:ascii="Times New Roman" w:hAnsi="Times New Roman" w:cs="Times New Roman"/>
          <w:spacing w:val="-1"/>
        </w:rPr>
        <w:t xml:space="preserve"> </w:t>
      </w:r>
      <w:r w:rsidRPr="00D27F55">
        <w:rPr>
          <w:rFonts w:ascii="Times New Roman" w:hAnsi="Times New Roman" w:cs="Times New Roman"/>
        </w:rPr>
        <w:t>Projeto</w:t>
      </w:r>
      <w:r w:rsidRPr="00D27F55">
        <w:rPr>
          <w:rFonts w:ascii="Times New Roman" w:hAnsi="Times New Roman" w:cs="Times New Roman"/>
          <w:spacing w:val="-2"/>
        </w:rPr>
        <w:t xml:space="preserve"> </w:t>
      </w:r>
      <w:r w:rsidRPr="00D27F55">
        <w:rPr>
          <w:rFonts w:ascii="Times New Roman" w:hAnsi="Times New Roman" w:cs="Times New Roman"/>
        </w:rPr>
        <w:t>Básico</w:t>
      </w:r>
      <w:bookmarkEnd w:id="9"/>
    </w:p>
    <w:p w14:paraId="478A39DC" w14:textId="4B1F0354" w:rsidR="00A33ADD" w:rsidRPr="00527792" w:rsidDel="00A4022C" w:rsidRDefault="00A33ADD" w:rsidP="00A33ADD">
      <w:pPr>
        <w:pStyle w:val="Ttulo1"/>
        <w:tabs>
          <w:tab w:val="left" w:pos="541"/>
        </w:tabs>
        <w:spacing w:line="360" w:lineRule="auto"/>
        <w:ind w:firstLine="0"/>
        <w:jc w:val="both"/>
        <w:rPr>
          <w:del w:id="10" w:author="Enrique Vieira Mattos" w:date="2024-12-18T12:03:00Z" w16du:dateUtc="2024-12-18T15:03:00Z"/>
          <w:rFonts w:ascii="Times New Roman" w:hAnsi="Times New Roman" w:cs="Times New Roman"/>
        </w:rPr>
      </w:pPr>
    </w:p>
    <w:p w14:paraId="7AEE612E" w14:textId="351E0058" w:rsidR="00A33ADD" w:rsidRPr="00527792" w:rsidRDefault="00024A72" w:rsidP="00A33ADD">
      <w:pPr>
        <w:pStyle w:val="Corpodetexto"/>
        <w:spacing w:line="360" w:lineRule="auto"/>
        <w:ind w:left="113" w:right="272"/>
        <w:jc w:val="both"/>
        <w:rPr>
          <w:rFonts w:ascii="Times New Roman" w:hAnsi="Times New Roman" w:cs="Times New Roman"/>
        </w:rPr>
      </w:pPr>
      <w:r w:rsidRPr="00D27F55">
        <w:rPr>
          <w:rFonts w:ascii="Times New Roman" w:hAnsi="Times New Roman" w:cs="Times New Roman"/>
        </w:rPr>
        <w:t>FireScop</w:t>
      </w:r>
    </w:p>
    <w:p w14:paraId="6D5EED7D" w14:textId="77777777" w:rsidR="00A33ADD" w:rsidRPr="00527792" w:rsidRDefault="00A33ADD" w:rsidP="00A33ADD">
      <w:pPr>
        <w:pStyle w:val="Corpodetexto"/>
        <w:spacing w:line="360" w:lineRule="auto"/>
        <w:ind w:left="113" w:right="272"/>
        <w:jc w:val="both"/>
        <w:rPr>
          <w:rFonts w:ascii="Times New Roman" w:hAnsi="Times New Roman" w:cs="Times New Roman"/>
        </w:rPr>
      </w:pPr>
    </w:p>
    <w:p w14:paraId="0CA51291" w14:textId="198FD68C" w:rsidR="00F157DF" w:rsidRPr="00527792" w:rsidRDefault="00000000" w:rsidP="00A33ADD">
      <w:pPr>
        <w:pStyle w:val="Ttulo1"/>
        <w:numPr>
          <w:ilvl w:val="1"/>
          <w:numId w:val="1"/>
        </w:numPr>
        <w:tabs>
          <w:tab w:val="left" w:pos="541"/>
        </w:tabs>
        <w:spacing w:before="1" w:line="360" w:lineRule="auto"/>
        <w:jc w:val="both"/>
        <w:rPr>
          <w:rFonts w:ascii="Times New Roman" w:hAnsi="Times New Roman" w:cs="Times New Roman"/>
        </w:rPr>
      </w:pPr>
      <w:bookmarkStart w:id="11" w:name="_Toc185462192"/>
      <w:r w:rsidRPr="00D27F55">
        <w:rPr>
          <w:rFonts w:ascii="Times New Roman" w:hAnsi="Times New Roman" w:cs="Times New Roman"/>
        </w:rPr>
        <w:t>Objetivo</w:t>
      </w:r>
      <w:bookmarkEnd w:id="11"/>
    </w:p>
    <w:p w14:paraId="70A40E17" w14:textId="12AE5838" w:rsidR="00A33ADD" w:rsidRPr="00527792" w:rsidDel="00D27F55" w:rsidRDefault="00A33ADD" w:rsidP="00A33ADD">
      <w:pPr>
        <w:pStyle w:val="Ttulo1"/>
        <w:tabs>
          <w:tab w:val="left" w:pos="541"/>
        </w:tabs>
        <w:spacing w:before="1" w:line="360" w:lineRule="auto"/>
        <w:ind w:firstLine="0"/>
        <w:jc w:val="both"/>
        <w:rPr>
          <w:del w:id="12" w:author="Enrique Vieira Mattos" w:date="2024-12-18T16:49:00Z" w16du:dateUtc="2024-12-18T19:49:00Z"/>
          <w:rFonts w:ascii="Times New Roman" w:hAnsi="Times New Roman" w:cs="Times New Roman"/>
        </w:rPr>
      </w:pPr>
    </w:p>
    <w:p w14:paraId="2DCC1016" w14:textId="344D5435" w:rsidR="00334D99" w:rsidRPr="00527792" w:rsidRDefault="00000000" w:rsidP="00A33ADD">
      <w:pPr>
        <w:pStyle w:val="Corpodetexto"/>
        <w:spacing w:line="360" w:lineRule="auto"/>
        <w:ind w:left="113" w:right="272"/>
        <w:jc w:val="both"/>
        <w:rPr>
          <w:rFonts w:ascii="Times New Roman" w:hAnsi="Times New Roman" w:cs="Times New Roman"/>
        </w:rPr>
      </w:pPr>
      <w:r w:rsidRPr="00D27F55">
        <w:rPr>
          <w:rFonts w:ascii="Times New Roman" w:hAnsi="Times New Roman" w:cs="Times New Roman"/>
        </w:rPr>
        <w:t>O objetivo deste sistema foi elaborar uma ferramenta</w:t>
      </w:r>
      <w:r w:rsidR="00024A72" w:rsidRPr="00D27F55">
        <w:rPr>
          <w:rFonts w:ascii="Times New Roman" w:hAnsi="Times New Roman" w:cs="Times New Roman"/>
        </w:rPr>
        <w:t xml:space="preserve"> em python</w:t>
      </w:r>
      <w:r w:rsidRPr="00D27F55">
        <w:rPr>
          <w:rFonts w:ascii="Times New Roman" w:hAnsi="Times New Roman" w:cs="Times New Roman"/>
        </w:rPr>
        <w:t xml:space="preserve"> para a detecção de focos de</w:t>
      </w:r>
      <w:r w:rsidRPr="00D27F55">
        <w:rPr>
          <w:rFonts w:ascii="Times New Roman" w:hAnsi="Times New Roman" w:cs="Times New Roman"/>
          <w:spacing w:val="1"/>
        </w:rPr>
        <w:t xml:space="preserve"> </w:t>
      </w:r>
      <w:r w:rsidRPr="00D27F55">
        <w:rPr>
          <w:rFonts w:ascii="Times New Roman" w:hAnsi="Times New Roman" w:cs="Times New Roman"/>
        </w:rPr>
        <w:t>queimadas</w:t>
      </w:r>
      <w:r w:rsidRPr="00D27F55">
        <w:rPr>
          <w:rFonts w:ascii="Times New Roman" w:hAnsi="Times New Roman" w:cs="Times New Roman"/>
          <w:spacing w:val="-1"/>
        </w:rPr>
        <w:t xml:space="preserve"> </w:t>
      </w:r>
      <w:r w:rsidRPr="00D27F55">
        <w:rPr>
          <w:rFonts w:ascii="Times New Roman" w:hAnsi="Times New Roman" w:cs="Times New Roman"/>
        </w:rPr>
        <w:t>em</w:t>
      </w:r>
      <w:r w:rsidRPr="00D27F55">
        <w:rPr>
          <w:rFonts w:ascii="Times New Roman" w:hAnsi="Times New Roman" w:cs="Times New Roman"/>
          <w:spacing w:val="1"/>
        </w:rPr>
        <w:t xml:space="preserve"> </w:t>
      </w:r>
      <w:r w:rsidRPr="00D27F55">
        <w:rPr>
          <w:rFonts w:ascii="Times New Roman" w:hAnsi="Times New Roman" w:cs="Times New Roman"/>
        </w:rPr>
        <w:t>tempo</w:t>
      </w:r>
      <w:r w:rsidRPr="00D27F55">
        <w:rPr>
          <w:rFonts w:ascii="Times New Roman" w:hAnsi="Times New Roman" w:cs="Times New Roman"/>
          <w:spacing w:val="-3"/>
        </w:rPr>
        <w:t xml:space="preserve"> </w:t>
      </w:r>
      <w:r w:rsidRPr="00D27F55">
        <w:rPr>
          <w:rFonts w:ascii="Times New Roman" w:hAnsi="Times New Roman" w:cs="Times New Roman"/>
        </w:rPr>
        <w:t xml:space="preserve">real </w:t>
      </w:r>
      <w:r w:rsidR="00024A72" w:rsidRPr="00D27F55">
        <w:rPr>
          <w:rFonts w:ascii="Times New Roman" w:hAnsi="Times New Roman" w:cs="Times New Roman"/>
        </w:rPr>
        <w:t>para o Brasil, ultilizando a biblioteca streamlit.</w:t>
      </w:r>
    </w:p>
    <w:p w14:paraId="5916D8F0" w14:textId="77777777" w:rsidR="00A33ADD" w:rsidRPr="00527792" w:rsidRDefault="00A33ADD" w:rsidP="00A33ADD">
      <w:pPr>
        <w:pStyle w:val="Corpodetexto"/>
        <w:spacing w:line="360" w:lineRule="auto"/>
        <w:ind w:right="272"/>
        <w:jc w:val="both"/>
        <w:rPr>
          <w:rFonts w:ascii="Times New Roman" w:hAnsi="Times New Roman" w:cs="Times New Roman"/>
        </w:rPr>
      </w:pPr>
    </w:p>
    <w:p w14:paraId="6E31632F" w14:textId="43A50395" w:rsidR="00F157DF" w:rsidRPr="00527792" w:rsidRDefault="00000000" w:rsidP="00A33ADD">
      <w:pPr>
        <w:pStyle w:val="Ttulo1"/>
        <w:numPr>
          <w:ilvl w:val="0"/>
          <w:numId w:val="1"/>
        </w:numPr>
        <w:tabs>
          <w:tab w:val="left" w:pos="541"/>
        </w:tabs>
        <w:spacing w:line="360" w:lineRule="auto"/>
        <w:ind w:hanging="361"/>
        <w:jc w:val="both"/>
        <w:rPr>
          <w:rFonts w:ascii="Times New Roman" w:hAnsi="Times New Roman" w:cs="Times New Roman"/>
        </w:rPr>
      </w:pPr>
      <w:bookmarkStart w:id="13" w:name="_Toc185462193"/>
      <w:r w:rsidRPr="00D27F55">
        <w:rPr>
          <w:rFonts w:ascii="Times New Roman" w:hAnsi="Times New Roman" w:cs="Times New Roman"/>
        </w:rPr>
        <w:t>D</w:t>
      </w:r>
      <w:r w:rsidR="000C4DB4">
        <w:rPr>
          <w:rFonts w:ascii="Times New Roman" w:hAnsi="Times New Roman" w:cs="Times New Roman"/>
        </w:rPr>
        <w:t>escrição do produto</w:t>
      </w:r>
      <w:bookmarkEnd w:id="13"/>
    </w:p>
    <w:p w14:paraId="6043FDAE" w14:textId="67079037" w:rsidR="00A33ADD" w:rsidRPr="00527792" w:rsidDel="00A4022C" w:rsidRDefault="00A33ADD" w:rsidP="00A33ADD">
      <w:pPr>
        <w:pStyle w:val="Ttulo1"/>
        <w:tabs>
          <w:tab w:val="left" w:pos="541"/>
        </w:tabs>
        <w:spacing w:line="360" w:lineRule="auto"/>
        <w:ind w:firstLine="0"/>
        <w:jc w:val="both"/>
        <w:rPr>
          <w:del w:id="14" w:author="Enrique Vieira Mattos" w:date="2024-12-18T12:03:00Z" w16du:dateUtc="2024-12-18T15:03:00Z"/>
          <w:rFonts w:ascii="Times New Roman" w:hAnsi="Times New Roman" w:cs="Times New Roman"/>
        </w:rPr>
      </w:pPr>
    </w:p>
    <w:p w14:paraId="0D129362" w14:textId="1FBD95AD" w:rsidR="005F60DC" w:rsidRPr="00527792" w:rsidRDefault="005F60DC" w:rsidP="00527792">
      <w:pPr>
        <w:pStyle w:val="Corpodetexto"/>
        <w:spacing w:line="360" w:lineRule="auto"/>
        <w:ind w:left="113" w:right="272" w:firstLine="427"/>
        <w:jc w:val="both"/>
        <w:rPr>
          <w:rFonts w:ascii="Times New Roman" w:hAnsi="Times New Roman" w:cs="Times New Roman"/>
        </w:rPr>
      </w:pPr>
      <w:r w:rsidRPr="00D27F55">
        <w:rPr>
          <w:rFonts w:ascii="Times New Roman" w:hAnsi="Times New Roman" w:cs="Times New Roman"/>
        </w:rPr>
        <w:t>Os dados utilizados neste estudo são provenientes do Banco de Dados de Queimadas do INPE. Os focos de queimadas foram</w:t>
      </w:r>
      <w:r w:rsidRPr="005B5FE5">
        <w:rPr>
          <w:rFonts w:ascii="Times New Roman" w:hAnsi="Times New Roman" w:cs="Times New Roman"/>
        </w:rPr>
        <w:t xml:space="preserve"> detectados por satélites como AQUA (manhã e tarde, com sensor MODIS, considerado o satélite de referência), TERRA (manhã e tarde), GOES-16, NOAA-15, NOAA-18, NOAA-19, NOAA-20, MSG-03, METOP-B, METOP-C e NPP-375. A resolução espacial dos dados é de 1 km.</w:t>
      </w:r>
    </w:p>
    <w:p w14:paraId="2BC163A6" w14:textId="256A50A7" w:rsidR="005F60DC" w:rsidRDefault="005F60DC" w:rsidP="00434861">
      <w:pPr>
        <w:pStyle w:val="Corpodetexto"/>
        <w:spacing w:line="360" w:lineRule="auto"/>
        <w:ind w:left="113" w:right="272" w:firstLine="709"/>
        <w:jc w:val="both"/>
      </w:pPr>
      <w:r w:rsidRPr="005B5FE5">
        <w:rPr>
          <w:rFonts w:ascii="Times New Roman" w:hAnsi="Times New Roman" w:cs="Times New Roman"/>
        </w:rPr>
        <w:t>O processamento dos dados foi realizado utilizando a linguagem Python. Para o back-end, foram empregadas bibliotecas como Pandas, Numpy, Matplotlib, Plotly, Folium e Leafmap. Já o front-end, responsável pela interface visual do dashboard, foi desenvolvido com o framework</w:t>
      </w:r>
      <w:r>
        <w:rPr>
          <w:rFonts w:ascii="Times New Roman" w:hAnsi="Times New Roman"/>
        </w:rPr>
        <w:t xml:space="preserve"> Streamlit.</w:t>
      </w:r>
    </w:p>
    <w:p w14:paraId="0FC514E1" w14:textId="7AA4CF9C" w:rsidR="005F60DC" w:rsidRDefault="005F60DC" w:rsidP="00434861">
      <w:pPr>
        <w:pStyle w:val="Corpodetexto"/>
        <w:spacing w:line="360" w:lineRule="auto"/>
        <w:ind w:left="113" w:right="272" w:firstLine="709"/>
        <w:jc w:val="both"/>
      </w:pPr>
      <w:r>
        <w:rPr>
          <w:rFonts w:ascii="Times New Roman" w:hAnsi="Times New Roman"/>
        </w:rPr>
        <w:t>O dashboard foi estruturado em páginas distintas, cada uma com funcionalidades específicas:</w:t>
      </w:r>
    </w:p>
    <w:p w14:paraId="16BEB480" w14:textId="49AC6517" w:rsidR="005F60DC" w:rsidRDefault="005F60DC" w:rsidP="0055406C">
      <w:pPr>
        <w:pStyle w:val="Corpodetexto"/>
        <w:numPr>
          <w:ilvl w:val="0"/>
          <w:numId w:val="2"/>
        </w:numPr>
        <w:spacing w:line="360" w:lineRule="auto"/>
        <w:ind w:right="270"/>
        <w:jc w:val="both"/>
      </w:pPr>
      <w:r>
        <w:rPr>
          <w:rFonts w:ascii="Times New Roman" w:hAnsi="Times New Roman"/>
        </w:rPr>
        <w:t>Focos Recentes: apresenta os focos detectados nos últimos 10, 20, 30, 40 e 50 minutos.</w:t>
      </w:r>
    </w:p>
    <w:p w14:paraId="2D1F4989" w14:textId="7D2C9F12" w:rsidR="005F60DC" w:rsidRDefault="005F60DC" w:rsidP="0055406C">
      <w:pPr>
        <w:pStyle w:val="Corpodetexto"/>
        <w:numPr>
          <w:ilvl w:val="0"/>
          <w:numId w:val="2"/>
        </w:numPr>
        <w:spacing w:line="360" w:lineRule="auto"/>
        <w:ind w:right="270"/>
        <w:jc w:val="both"/>
      </w:pPr>
      <w:r>
        <w:rPr>
          <w:rFonts w:ascii="Times New Roman" w:hAnsi="Times New Roman"/>
        </w:rPr>
        <w:t>Séries Temporais: fornece dados históricos a nível nacional e estadual, detalhando focos por dia, mês, ano, bioma e municípios mais afetados.</w:t>
      </w:r>
    </w:p>
    <w:p w14:paraId="4CC310F7" w14:textId="177C9219" w:rsidR="00F157DF" w:rsidRPr="00A33ADD" w:rsidRDefault="00527792" w:rsidP="00D732EF">
      <w:pPr>
        <w:pStyle w:val="Corpodetexto"/>
        <w:numPr>
          <w:ilvl w:val="0"/>
          <w:numId w:val="2"/>
        </w:numPr>
        <w:spacing w:line="360" w:lineRule="auto"/>
        <w:ind w:right="270"/>
        <w:jc w:val="both"/>
      </w:pPr>
      <w:r>
        <w:rPr>
          <w:rFonts w:ascii="Times New Roman" w:hAnsi="Times New Roman"/>
        </w:rPr>
        <w:t>Densidade de focos</w:t>
      </w:r>
      <w:r w:rsidR="005F60DC">
        <w:rPr>
          <w:rFonts w:ascii="Times New Roman" w:hAnsi="Times New Roman"/>
        </w:rPr>
        <w:t xml:space="preserve"> disponibiliza mapas anuais e mensais da densidade de focos em todo o Brasil.</w:t>
      </w:r>
    </w:p>
    <w:p w14:paraId="12EBD38E" w14:textId="77777777" w:rsidR="00A33ADD" w:rsidRPr="00D732EF" w:rsidRDefault="00A33ADD" w:rsidP="00A33ADD">
      <w:pPr>
        <w:pStyle w:val="Corpodetexto"/>
        <w:spacing w:line="360" w:lineRule="auto"/>
        <w:ind w:left="472" w:right="270"/>
        <w:jc w:val="both"/>
      </w:pPr>
    </w:p>
    <w:p w14:paraId="501ABC67" w14:textId="06A84A7A" w:rsidR="00A33ADD" w:rsidRPr="00A33ADD" w:rsidRDefault="00000000" w:rsidP="00A33ADD">
      <w:pPr>
        <w:pStyle w:val="Ttulo1"/>
        <w:numPr>
          <w:ilvl w:val="0"/>
          <w:numId w:val="1"/>
        </w:numPr>
        <w:tabs>
          <w:tab w:val="left" w:pos="541"/>
        </w:tabs>
        <w:spacing w:line="360" w:lineRule="auto"/>
        <w:ind w:hanging="361"/>
        <w:jc w:val="both"/>
      </w:pPr>
      <w:bookmarkStart w:id="15" w:name="_Toc185462194"/>
      <w:r>
        <w:rPr>
          <w:rFonts w:ascii="Times New Roman" w:hAnsi="Times New Roman"/>
        </w:rPr>
        <w:t>ESTRUTURA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DIRETÓRIOS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DO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PRODUT</w:t>
      </w:r>
      <w:r w:rsidR="00A33ADD">
        <w:rPr>
          <w:rFonts w:ascii="Times New Roman" w:hAnsi="Times New Roman"/>
        </w:rPr>
        <w:t>O</w:t>
      </w:r>
      <w:bookmarkEnd w:id="15"/>
    </w:p>
    <w:p w14:paraId="3ABDEBF3" w14:textId="19105A52" w:rsidR="00A33ADD" w:rsidRPr="00A33ADD" w:rsidDel="00A4022C" w:rsidRDefault="00A33ADD" w:rsidP="00A33ADD">
      <w:pPr>
        <w:pStyle w:val="Ttulo1"/>
        <w:tabs>
          <w:tab w:val="left" w:pos="541"/>
        </w:tabs>
        <w:spacing w:line="360" w:lineRule="auto"/>
        <w:ind w:firstLine="0"/>
        <w:jc w:val="both"/>
        <w:rPr>
          <w:del w:id="16" w:author="Enrique Vieira Mattos" w:date="2024-12-18T12:03:00Z" w16du:dateUtc="2024-12-18T15:03:00Z"/>
        </w:rPr>
      </w:pPr>
    </w:p>
    <w:p w14:paraId="77FFB28A" w14:textId="79313E7E" w:rsidR="007A288D" w:rsidRDefault="007A288D" w:rsidP="00527792">
      <w:pPr>
        <w:pStyle w:val="Corpodetexto"/>
        <w:spacing w:line="360" w:lineRule="auto"/>
        <w:ind w:left="112" w:right="270" w:firstLine="360"/>
        <w:jc w:val="both"/>
      </w:pPr>
      <w:r>
        <w:rPr>
          <w:rFonts w:ascii="Times New Roman" w:hAnsi="Times New Roman"/>
        </w:rPr>
        <w:t>Os códigos do sistema estão armazenados em um repositório no GitHub</w:t>
      </w:r>
      <w:r w:rsidR="005B5FE5">
        <w:rPr>
          <w:rFonts w:ascii="Times New Roman" w:hAnsi="Times New Roman"/>
        </w:rPr>
        <w:t xml:space="preserve"> </w:t>
      </w:r>
      <w:r w:rsidR="005B5FE5">
        <w:rPr>
          <w:rFonts w:ascii="Times New Roman" w:hAnsi="Times New Roman"/>
        </w:rPr>
        <w:lastRenderedPageBreak/>
        <w:t>(</w:t>
      </w:r>
      <w:ins w:id="17" w:author="Natanael Oliveira" w:date="2024-12-19T00:06:00Z">
        <w:r w:rsidR="00527792" w:rsidRPr="00527792">
          <w:rPr>
            <w:rFonts w:ascii="Times New Roman" w:hAnsi="Times New Roman"/>
          </w:rPr>
          <w:fldChar w:fldCharType="begin"/>
        </w:r>
        <w:r w:rsidR="00527792" w:rsidRPr="00527792">
          <w:rPr>
            <w:rFonts w:ascii="Times New Roman" w:hAnsi="Times New Roman"/>
          </w:rPr>
          <w:instrText>HYPERLINK "https://github.com/Natanael528/Streamlit_IC"</w:instrText>
        </w:r>
        <w:r w:rsidR="00527792" w:rsidRPr="00527792">
          <w:rPr>
            <w:rFonts w:ascii="Times New Roman" w:hAnsi="Times New Roman"/>
          </w:rPr>
        </w:r>
        <w:r w:rsidR="00527792" w:rsidRPr="00527792">
          <w:rPr>
            <w:rFonts w:ascii="Times New Roman" w:hAnsi="Times New Roman"/>
          </w:rPr>
          <w:fldChar w:fldCharType="separate"/>
        </w:r>
        <w:r w:rsidR="00527792" w:rsidRPr="00527792">
          <w:rPr>
            <w:rStyle w:val="Hyperlink"/>
            <w:rFonts w:ascii="Times New Roman" w:hAnsi="Times New Roman"/>
          </w:rPr>
          <w:t>Natanael528/Streamlit_IC</w:t>
        </w:r>
      </w:ins>
      <w:ins w:id="18" w:author="Natanael Oliveira" w:date="2024-12-19T00:06:00Z" w16du:dateUtc="2024-12-19T03:06:00Z">
        <w:r w:rsidR="00527792" w:rsidRPr="00527792">
          <w:rPr>
            <w:rFonts w:ascii="Times New Roman" w:hAnsi="Times New Roman"/>
          </w:rPr>
          <w:fldChar w:fldCharType="end"/>
        </w:r>
      </w:ins>
      <w:r w:rsidR="005B5FE5">
        <w:rPr>
          <w:rFonts w:ascii="Times New Roman" w:hAnsi="Times New Roman"/>
        </w:rPr>
        <w:t>)</w:t>
      </w:r>
      <w:r>
        <w:rPr>
          <w:rFonts w:ascii="Times New Roman" w:hAnsi="Times New Roman"/>
        </w:rPr>
        <w:t>, organizado para facilitar o desenvolvimento e manutenção. O repositório cont</w:t>
      </w:r>
      <w:r w:rsidR="005B5FE5">
        <w:rPr>
          <w:rFonts w:ascii="Times New Roman" w:hAnsi="Times New Roman"/>
        </w:rPr>
        <w:t>e</w:t>
      </w:r>
      <w:r>
        <w:rPr>
          <w:rFonts w:ascii="Times New Roman" w:hAnsi="Times New Roman"/>
        </w:rPr>
        <w:t>m o arquivo principal da homepage, denominado 01_</w:t>
      </w:r>
      <w:r w:rsidRPr="004D2922">
        <w:rPr>
          <w:rFonts w:ascii="Times New Roman" w:hAnsi="Times New Roman" w:cs="Segoe UI Emoji"/>
        </w:rPr>
        <w:t>🏠</w:t>
      </w:r>
      <w:r>
        <w:rPr>
          <w:rFonts w:ascii="Times New Roman" w:hAnsi="Times New Roman"/>
        </w:rPr>
        <w:t>_Home.py, e dois diretórios principais:</w:t>
      </w:r>
    </w:p>
    <w:p w14:paraId="277143CE" w14:textId="1689213B" w:rsidR="007A288D" w:rsidRDefault="007A288D" w:rsidP="007A288D">
      <w:pPr>
        <w:pStyle w:val="Corpodetexto"/>
        <w:numPr>
          <w:ilvl w:val="0"/>
          <w:numId w:val="2"/>
        </w:numPr>
        <w:spacing w:line="360" w:lineRule="auto"/>
        <w:ind w:right="270"/>
        <w:jc w:val="both"/>
      </w:pPr>
      <w:r>
        <w:rPr>
          <w:rFonts w:ascii="Times New Roman" w:hAnsi="Times New Roman"/>
        </w:rPr>
        <w:t>dados: onde estão localizados os arquivos de dados utilizados pelo sistema.</w:t>
      </w:r>
    </w:p>
    <w:p w14:paraId="38B1CFB6" w14:textId="77777777" w:rsidR="00434861" w:rsidRDefault="007A288D" w:rsidP="00434861">
      <w:pPr>
        <w:pStyle w:val="Corpodetexto"/>
        <w:numPr>
          <w:ilvl w:val="0"/>
          <w:numId w:val="2"/>
        </w:numPr>
        <w:spacing w:line="360" w:lineRule="auto"/>
        <w:ind w:right="270"/>
        <w:jc w:val="both"/>
      </w:pPr>
      <w:r>
        <w:rPr>
          <w:rFonts w:ascii="Times New Roman" w:hAnsi="Times New Roman"/>
        </w:rPr>
        <w:t>pages: contém os scripts referentes a cada página do sistema.</w:t>
      </w:r>
    </w:p>
    <w:p w14:paraId="341F030C" w14:textId="6E236A8C" w:rsidR="001E3717" w:rsidRDefault="001E3717" w:rsidP="001E3717">
      <w:pPr>
        <w:pStyle w:val="Corpodetexto"/>
        <w:spacing w:line="360" w:lineRule="auto"/>
        <w:ind w:left="112" w:right="270" w:firstLine="360"/>
        <w:jc w:val="both"/>
      </w:pPr>
      <w:r>
        <w:rPr>
          <w:rFonts w:ascii="Times New Roman" w:hAnsi="Times New Roman"/>
        </w:rPr>
        <w:t xml:space="preserve">Dentro da pasta dados </w:t>
      </w:r>
      <w:r w:rsidR="005B5FE5">
        <w:rPr>
          <w:rFonts w:ascii="Times New Roman" w:hAnsi="Times New Roman"/>
        </w:rPr>
        <w:t xml:space="preserve">há </w:t>
      </w:r>
      <w:r>
        <w:rPr>
          <w:rFonts w:ascii="Times New Roman" w:hAnsi="Times New Roman"/>
        </w:rPr>
        <w:t>também um escript chamado ATT_dados.ipynb</w:t>
      </w:r>
      <w:r w:rsidR="005B5FE5">
        <w:rPr>
          <w:rFonts w:ascii="Times New Roman" w:hAnsi="Times New Roman"/>
        </w:rPr>
        <w:t xml:space="preserve">. Este código é utilizado </w:t>
      </w:r>
      <w:r>
        <w:rPr>
          <w:rFonts w:ascii="Times New Roman" w:hAnsi="Times New Roman"/>
        </w:rPr>
        <w:t>para atualizar os dados da p</w:t>
      </w:r>
      <w:r w:rsidR="005B5FE5">
        <w:rPr>
          <w:rFonts w:ascii="Times New Roman" w:hAnsi="Times New Roman"/>
        </w:rPr>
        <w:t>á</w:t>
      </w:r>
      <w:r>
        <w:rPr>
          <w:rFonts w:ascii="Times New Roman" w:hAnsi="Times New Roman"/>
        </w:rPr>
        <w:t>gina</w:t>
      </w:r>
      <w:r w:rsidR="005B5FE5">
        <w:rPr>
          <w:rFonts w:ascii="Times New Roman" w:hAnsi="Times New Roman"/>
        </w:rPr>
        <w:t xml:space="preserve">. Para isto basta baixar esse </w:t>
      </w:r>
      <w:r>
        <w:rPr>
          <w:rFonts w:ascii="Times New Roman" w:hAnsi="Times New Roman"/>
        </w:rPr>
        <w:t>repositorio</w:t>
      </w:r>
      <w:r w:rsidR="005B5FE5">
        <w:rPr>
          <w:rFonts w:ascii="Times New Roman" w:hAnsi="Times New Roman"/>
        </w:rPr>
        <w:t xml:space="preserve"> e</w:t>
      </w:r>
      <w:r>
        <w:rPr>
          <w:rFonts w:ascii="Times New Roman" w:hAnsi="Times New Roman"/>
        </w:rPr>
        <w:t xml:space="preserve"> execut</w:t>
      </w:r>
      <w:r w:rsidR="005B5FE5">
        <w:rPr>
          <w:rFonts w:ascii="Times New Roman" w:hAnsi="Times New Roman"/>
        </w:rPr>
        <w:t>ar</w:t>
      </w:r>
      <w:r>
        <w:rPr>
          <w:rFonts w:ascii="Times New Roman" w:hAnsi="Times New Roman"/>
        </w:rPr>
        <w:t xml:space="preserve"> o script para atualizar os dados</w:t>
      </w:r>
      <w:r w:rsidR="005B5FE5">
        <w:rPr>
          <w:rFonts w:ascii="Times New Roman" w:hAnsi="Times New Roman"/>
        </w:rPr>
        <w:t xml:space="preserve">, e </w:t>
      </w:r>
      <w:r>
        <w:rPr>
          <w:rFonts w:ascii="Times New Roman" w:hAnsi="Times New Roman"/>
        </w:rPr>
        <w:t>depois fa</w:t>
      </w:r>
      <w:r w:rsidR="005B5FE5">
        <w:rPr>
          <w:rFonts w:ascii="Times New Roman" w:hAnsi="Times New Roman"/>
        </w:rPr>
        <w:t xml:space="preserve">zer </w:t>
      </w:r>
      <w:r>
        <w:rPr>
          <w:rFonts w:ascii="Times New Roman" w:hAnsi="Times New Roman"/>
        </w:rPr>
        <w:t>o com</w:t>
      </w:r>
      <w:r w:rsidR="00334D99">
        <w:rPr>
          <w:rFonts w:ascii="Times New Roman" w:hAnsi="Times New Roman"/>
        </w:rPr>
        <w:t>m</w:t>
      </w:r>
      <w:r>
        <w:rPr>
          <w:rFonts w:ascii="Times New Roman" w:hAnsi="Times New Roman"/>
        </w:rPr>
        <w:t>it para o GitHub.</w:t>
      </w:r>
    </w:p>
    <w:p w14:paraId="1C488488" w14:textId="13A1E967" w:rsidR="00F157DF" w:rsidRPr="005B5FE5" w:rsidRDefault="00334D99" w:rsidP="00A33ADD">
      <w:pPr>
        <w:pStyle w:val="Corpodetexto"/>
        <w:spacing w:line="360" w:lineRule="auto"/>
        <w:ind w:left="112" w:right="270" w:firstLine="360"/>
        <w:jc w:val="both"/>
        <w:rPr>
          <w:rFonts w:ascii="Times New Roman" w:hAnsi="Times New Roman" w:cs="Times New Roman"/>
        </w:rPr>
      </w:pPr>
      <w:r w:rsidRPr="005B5FE5">
        <w:rPr>
          <w:rFonts w:ascii="Times New Roman" w:hAnsi="Times New Roman" w:cs="Times New Roman"/>
        </w:rPr>
        <w:t xml:space="preserve">Dentro do diretorio inicial, </w:t>
      </w:r>
      <w:r w:rsidR="005B5FE5" w:rsidRPr="005B5FE5">
        <w:rPr>
          <w:rFonts w:ascii="Times New Roman" w:hAnsi="Times New Roman" w:cs="Times New Roman"/>
        </w:rPr>
        <w:t xml:space="preserve">o </w:t>
      </w:r>
      <w:r w:rsidRPr="005B5FE5">
        <w:rPr>
          <w:rFonts w:ascii="Times New Roman" w:hAnsi="Times New Roman" w:cs="Times New Roman"/>
        </w:rPr>
        <w:t>arquivo chamado requirements.txt contem todas as bibliotecas usadas no codigo</w:t>
      </w:r>
      <w:r w:rsidR="005B5FE5" w:rsidRPr="005B5FE5">
        <w:rPr>
          <w:rFonts w:ascii="Times New Roman" w:hAnsi="Times New Roman" w:cs="Times New Roman"/>
        </w:rPr>
        <w:t xml:space="preserve">. É </w:t>
      </w:r>
      <w:r w:rsidRPr="005B5FE5">
        <w:rPr>
          <w:rFonts w:ascii="Times New Roman" w:hAnsi="Times New Roman" w:cs="Times New Roman"/>
        </w:rPr>
        <w:t>um arquivo e</w:t>
      </w:r>
      <w:r w:rsidR="005B5FE5" w:rsidRPr="005B5FE5">
        <w:rPr>
          <w:rFonts w:ascii="Times New Roman" w:hAnsi="Times New Roman" w:cs="Times New Roman"/>
        </w:rPr>
        <w:t>sen</w:t>
      </w:r>
      <w:r w:rsidRPr="005B5FE5">
        <w:rPr>
          <w:rFonts w:ascii="Times New Roman" w:hAnsi="Times New Roman" w:cs="Times New Roman"/>
        </w:rPr>
        <w:t>ncial para que o codigo funcione.</w:t>
      </w:r>
    </w:p>
    <w:p w14:paraId="3240371C" w14:textId="77777777" w:rsidR="008E6604" w:rsidRPr="00527792" w:rsidRDefault="008E6604" w:rsidP="00A33ADD">
      <w:pPr>
        <w:pStyle w:val="Corpodetexto"/>
        <w:spacing w:line="360" w:lineRule="auto"/>
        <w:ind w:left="112" w:right="270" w:firstLine="360"/>
        <w:jc w:val="both"/>
        <w:rPr>
          <w:rFonts w:ascii="Times New Roman" w:hAnsi="Times New Roman" w:cs="Times New Roman"/>
        </w:rPr>
      </w:pPr>
    </w:p>
    <w:p w14:paraId="1D826A41" w14:textId="52526F69" w:rsidR="00F157DF" w:rsidRPr="00527792" w:rsidRDefault="00546FC2" w:rsidP="00A33ADD">
      <w:pPr>
        <w:pStyle w:val="Ttulo1"/>
        <w:numPr>
          <w:ilvl w:val="1"/>
          <w:numId w:val="1"/>
        </w:numPr>
        <w:tabs>
          <w:tab w:val="left" w:pos="541"/>
        </w:tabs>
        <w:spacing w:before="92" w:line="360" w:lineRule="auto"/>
        <w:jc w:val="both"/>
        <w:rPr>
          <w:rFonts w:ascii="Times New Roman" w:hAnsi="Times New Roman" w:cs="Times New Roman"/>
        </w:rPr>
      </w:pPr>
      <w:bookmarkStart w:id="19" w:name="_Toc185462195"/>
      <w:r w:rsidRPr="005B5FE5">
        <w:rPr>
          <w:rFonts w:ascii="Times New Roman" w:hAnsi="Times New Roman" w:cs="Times New Roman"/>
        </w:rPr>
        <w:t>FOCOS RECENTES</w:t>
      </w:r>
      <w:bookmarkEnd w:id="19"/>
    </w:p>
    <w:p w14:paraId="0BE08289" w14:textId="41B9B451" w:rsidR="00A33ADD" w:rsidRPr="00527792" w:rsidDel="00A4022C" w:rsidRDefault="00A33ADD" w:rsidP="00A33ADD">
      <w:pPr>
        <w:pStyle w:val="Ttulo1"/>
        <w:tabs>
          <w:tab w:val="left" w:pos="541"/>
        </w:tabs>
        <w:spacing w:before="92" w:line="360" w:lineRule="auto"/>
        <w:ind w:firstLine="0"/>
        <w:jc w:val="both"/>
        <w:rPr>
          <w:del w:id="20" w:author="Enrique Vieira Mattos" w:date="2024-12-18T12:04:00Z" w16du:dateUtc="2024-12-18T15:04:00Z"/>
          <w:rFonts w:ascii="Times New Roman" w:hAnsi="Times New Roman" w:cs="Times New Roman"/>
        </w:rPr>
      </w:pPr>
    </w:p>
    <w:p w14:paraId="118E0365" w14:textId="3D66A76F" w:rsidR="00F157DF" w:rsidRPr="00527792" w:rsidRDefault="00546FC2" w:rsidP="00527792">
      <w:pPr>
        <w:pStyle w:val="Corpodetexto"/>
        <w:spacing w:line="360" w:lineRule="auto"/>
        <w:ind w:left="113" w:right="272" w:firstLine="607"/>
        <w:jc w:val="both"/>
        <w:rPr>
          <w:rFonts w:ascii="Times New Roman" w:hAnsi="Times New Roman" w:cs="Times New Roman"/>
        </w:rPr>
      </w:pPr>
      <w:r w:rsidRPr="005B5FE5">
        <w:rPr>
          <w:rFonts w:ascii="Times New Roman" w:hAnsi="Times New Roman" w:cs="Times New Roman"/>
        </w:rPr>
        <w:t xml:space="preserve">Dentro do diretorio </w:t>
      </w:r>
      <w:r w:rsidR="00326759" w:rsidRPr="005B5FE5">
        <w:rPr>
          <w:rFonts w:ascii="Times New Roman" w:hAnsi="Times New Roman" w:cs="Times New Roman"/>
        </w:rPr>
        <w:t>“</w:t>
      </w:r>
      <w:r w:rsidRPr="005B5FE5">
        <w:rPr>
          <w:rFonts w:ascii="Times New Roman" w:hAnsi="Times New Roman" w:cs="Times New Roman"/>
        </w:rPr>
        <w:t>pages</w:t>
      </w:r>
      <w:r w:rsidR="00326759" w:rsidRPr="005B5FE5">
        <w:rPr>
          <w:rFonts w:ascii="Times New Roman" w:hAnsi="Times New Roman" w:cs="Times New Roman"/>
        </w:rPr>
        <w:t>”</w:t>
      </w:r>
      <w:r w:rsidRPr="005B5FE5">
        <w:rPr>
          <w:rFonts w:ascii="Times New Roman" w:hAnsi="Times New Roman" w:cs="Times New Roman"/>
        </w:rPr>
        <w:t xml:space="preserve">, com o nome de </w:t>
      </w:r>
      <w:r w:rsidRPr="00527792">
        <w:fldChar w:fldCharType="begin"/>
      </w:r>
      <w:r w:rsidRPr="00527792">
        <w:rPr>
          <w:rFonts w:ascii="Times New Roman" w:hAnsi="Times New Roman" w:cs="Times New Roman"/>
        </w:rPr>
        <w:instrText>HYPERLINK "https://github.com/Natanael528/Streamlit_IC/blob/main/pages/01_%F0%9F%8C%8E_Focos%20Recentes.py" \o "01_</w:instrText>
      </w:r>
      <w:r w:rsidRPr="00527792">
        <w:rPr>
          <w:rFonts w:ascii="Segoe UI Emoji" w:hAnsi="Segoe UI Emoji" w:cs="Segoe UI Emoji"/>
        </w:rPr>
        <w:instrText>🌎</w:instrText>
      </w:r>
      <w:r w:rsidRPr="00527792">
        <w:rPr>
          <w:rFonts w:ascii="Times New Roman" w:hAnsi="Times New Roman" w:cs="Times New Roman"/>
        </w:rPr>
        <w:instrText>_Focos Recentes.py"</w:instrText>
      </w:r>
      <w:r w:rsidRPr="00527792">
        <w:fldChar w:fldCharType="separate"/>
      </w:r>
      <w:r w:rsidRPr="00527792">
        <w:rPr>
          <w:rStyle w:val="Hyperlink"/>
          <w:rFonts w:ascii="Times New Roman" w:hAnsi="Times New Roman" w:cs="Times New Roman"/>
        </w:rPr>
        <w:t>01_</w:t>
      </w:r>
      <w:r w:rsidRPr="005B5FE5">
        <w:rPr>
          <w:rStyle w:val="Hyperlink"/>
          <w:rFonts w:ascii="Segoe UI Emoji" w:hAnsi="Segoe UI Emoji" w:cs="Segoe UI Emoji"/>
        </w:rPr>
        <w:t>🌎</w:t>
      </w:r>
      <w:r w:rsidRPr="00527792">
        <w:rPr>
          <w:rStyle w:val="Hyperlink"/>
          <w:rFonts w:ascii="Times New Roman" w:hAnsi="Times New Roman" w:cs="Times New Roman"/>
        </w:rPr>
        <w:t>_Focos Recentes.py</w:t>
      </w:r>
      <w:r w:rsidRPr="00527792">
        <w:rPr>
          <w:rStyle w:val="Hyperlink"/>
          <w:rFonts w:ascii="Times New Roman" w:hAnsi="Times New Roman" w:cs="Times New Roman"/>
        </w:rPr>
        <w:fldChar w:fldCharType="end"/>
      </w:r>
      <w:r w:rsidR="005B5FE5">
        <w:rPr>
          <w:rStyle w:val="Hyperlink"/>
          <w:rFonts w:ascii="Times New Roman" w:hAnsi="Times New Roman" w:cs="Times New Roman"/>
        </w:rPr>
        <w:t xml:space="preserve"> (</w:t>
      </w:r>
      <w:ins w:id="21" w:author="Natanael Oliveira" w:date="2024-12-19T00:08:00Z"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fldChar w:fldCharType="begin"/>
        </w:r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instrText>HYPERLINK "https://github.com/Natanael528/Streamlit_IC"</w:instrText>
        </w:r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</w:r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fldChar w:fldCharType="separate"/>
        </w:r>
        <w:r w:rsidR="00527792" w:rsidRPr="00527792">
          <w:rPr>
            <w:rStyle w:val="Hyperlink"/>
            <w:rFonts w:ascii="Times New Roman" w:hAnsi="Times New Roman" w:cs="Times New Roman"/>
          </w:rPr>
          <w:t>Natanael528/Streamlit_IC</w:t>
        </w:r>
      </w:ins>
      <w:ins w:id="22" w:author="Natanael Oliveira" w:date="2024-12-19T00:08:00Z" w16du:dateUtc="2024-12-19T03:08:00Z"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fldChar w:fldCharType="end"/>
        </w:r>
      </w:ins>
      <w:r w:rsidR="005B5FE5">
        <w:rPr>
          <w:rStyle w:val="Hyperlink"/>
          <w:rFonts w:ascii="Times New Roman" w:hAnsi="Times New Roman" w:cs="Times New Roman"/>
        </w:rPr>
        <w:t>)</w:t>
      </w:r>
      <w:r w:rsidRPr="005B5FE5">
        <w:rPr>
          <w:rFonts w:ascii="Times New Roman" w:hAnsi="Times New Roman" w:cs="Times New Roman"/>
        </w:rPr>
        <w:t>, o c</w:t>
      </w:r>
      <w:r w:rsidR="005B5FE5">
        <w:rPr>
          <w:rFonts w:ascii="Times New Roman" w:hAnsi="Times New Roman" w:cs="Times New Roman"/>
        </w:rPr>
        <w:t>ó</w:t>
      </w:r>
      <w:r w:rsidRPr="005B5FE5">
        <w:rPr>
          <w:rFonts w:ascii="Times New Roman" w:hAnsi="Times New Roman" w:cs="Times New Roman"/>
        </w:rPr>
        <w:t>digo acessa o link do diret</w:t>
      </w:r>
      <w:r w:rsidR="005B5FE5">
        <w:rPr>
          <w:rFonts w:ascii="Times New Roman" w:hAnsi="Times New Roman" w:cs="Times New Roman"/>
        </w:rPr>
        <w:t>ó</w:t>
      </w:r>
      <w:r w:rsidRPr="005B5FE5">
        <w:rPr>
          <w:rFonts w:ascii="Times New Roman" w:hAnsi="Times New Roman" w:cs="Times New Roman"/>
        </w:rPr>
        <w:t xml:space="preserve">rio do </w:t>
      </w:r>
      <w:r w:rsidR="005B5FE5">
        <w:rPr>
          <w:rFonts w:ascii="Times New Roman" w:hAnsi="Times New Roman" w:cs="Times New Roman"/>
        </w:rPr>
        <w:t>INPE</w:t>
      </w:r>
      <w:r w:rsidR="005B5FE5" w:rsidRPr="005B5FE5">
        <w:rPr>
          <w:rFonts w:ascii="Times New Roman" w:hAnsi="Times New Roman" w:cs="Times New Roman"/>
        </w:rPr>
        <w:t xml:space="preserve"> </w:t>
      </w:r>
      <w:r w:rsidRPr="005B5FE5">
        <w:rPr>
          <w:rFonts w:ascii="Times New Roman" w:hAnsi="Times New Roman" w:cs="Times New Roman"/>
        </w:rPr>
        <w:t xml:space="preserve">em: </w:t>
      </w:r>
      <w:r w:rsidRPr="00527792">
        <w:fldChar w:fldCharType="begin"/>
      </w:r>
      <w:r w:rsidRPr="00527792">
        <w:rPr>
          <w:rFonts w:ascii="Times New Roman" w:hAnsi="Times New Roman" w:cs="Times New Roman"/>
        </w:rPr>
        <w:instrText>HYPERLINK "https://dataserver-coids.inpe.br/queimadas/queimadas/focos/csv/10min"</w:instrText>
      </w:r>
      <w:r w:rsidRPr="00527792">
        <w:fldChar w:fldCharType="separate"/>
      </w:r>
      <w:r w:rsidRPr="00527792">
        <w:rPr>
          <w:rStyle w:val="Hyperlink"/>
          <w:rFonts w:ascii="Times New Roman" w:hAnsi="Times New Roman" w:cs="Times New Roman"/>
        </w:rPr>
        <w:t>https://dataserver-coids.inpe.br/queimadas/queimadas/focos/csv/10min</w:t>
      </w:r>
      <w:r w:rsidRPr="00527792">
        <w:rPr>
          <w:rStyle w:val="Hyperlink"/>
          <w:rFonts w:ascii="Times New Roman" w:hAnsi="Times New Roman" w:cs="Times New Roman"/>
        </w:rPr>
        <w:fldChar w:fldCharType="end"/>
      </w:r>
      <w:r w:rsidRPr="005B5FE5">
        <w:rPr>
          <w:rFonts w:ascii="Times New Roman" w:hAnsi="Times New Roman" w:cs="Times New Roman"/>
        </w:rPr>
        <w:t>, e plota o mapa com os focos a cada 10</w:t>
      </w:r>
      <w:r w:rsidR="005B5FE5">
        <w:rPr>
          <w:rFonts w:ascii="Times New Roman" w:hAnsi="Times New Roman" w:cs="Times New Roman"/>
        </w:rPr>
        <w:t xml:space="preserve"> </w:t>
      </w:r>
      <w:r w:rsidRPr="005B5FE5">
        <w:rPr>
          <w:rFonts w:ascii="Times New Roman" w:hAnsi="Times New Roman" w:cs="Times New Roman"/>
        </w:rPr>
        <w:t xml:space="preserve">min. </w:t>
      </w:r>
    </w:p>
    <w:p w14:paraId="39B3C99B" w14:textId="77777777" w:rsidR="00334D99" w:rsidRPr="00527792" w:rsidRDefault="00334D99" w:rsidP="00434861">
      <w:pPr>
        <w:pStyle w:val="Corpodetexto"/>
        <w:spacing w:line="360" w:lineRule="auto"/>
        <w:ind w:left="113" w:right="272"/>
        <w:jc w:val="both"/>
        <w:rPr>
          <w:rFonts w:ascii="Times New Roman" w:hAnsi="Times New Roman" w:cs="Times New Roman"/>
        </w:rPr>
      </w:pPr>
    </w:p>
    <w:p w14:paraId="52D0572F" w14:textId="5378ACB0" w:rsidR="00334D99" w:rsidRDefault="006920BE" w:rsidP="00434861">
      <w:pPr>
        <w:pStyle w:val="Corpodetexto"/>
        <w:spacing w:line="360" w:lineRule="auto"/>
        <w:ind w:left="113" w:right="272"/>
        <w:jc w:val="both"/>
      </w:pPr>
      <w:r w:rsidRPr="006920BE">
        <w:rPr>
          <w:rFonts w:ascii="Times New Roman" w:hAnsi="Times New Roman"/>
          <w:noProof/>
        </w:rPr>
        <w:drawing>
          <wp:inline distT="0" distB="0" distL="0" distR="0" wp14:anchorId="5785BFD1" wp14:editId="4EFAF48C">
            <wp:extent cx="6369050" cy="1952625"/>
            <wp:effectExtent l="0" t="0" r="0" b="9525"/>
            <wp:docPr id="10433203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030" name="Imagem 1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6E6B" w14:textId="612A3F0F" w:rsidR="006920BE" w:rsidRPr="006920BE" w:rsidRDefault="006920BE" w:rsidP="009E667A">
      <w:pPr>
        <w:pStyle w:val="Corpodetexto"/>
        <w:spacing w:line="360" w:lineRule="auto"/>
        <w:ind w:left="113" w:right="272"/>
        <w:jc w:val="center"/>
        <w:rPr>
          <w:sz w:val="20"/>
          <w:szCs w:val="20"/>
        </w:rPr>
      </w:pPr>
      <w:r w:rsidRPr="006920BE">
        <w:rPr>
          <w:rFonts w:ascii="Times New Roman" w:hAnsi="Times New Roman"/>
          <w:b/>
          <w:bCs/>
          <w:szCs w:val="20"/>
        </w:rPr>
        <w:t xml:space="preserve">Fig 1 – </w:t>
      </w:r>
      <w:r w:rsidRPr="006920BE">
        <w:rPr>
          <w:rFonts w:ascii="Times New Roman" w:hAnsi="Times New Roman"/>
          <w:szCs w:val="20"/>
        </w:rPr>
        <w:t xml:space="preserve">Função que recebe os dados do </w:t>
      </w:r>
      <w:r>
        <w:rPr>
          <w:rFonts w:ascii="Times New Roman" w:hAnsi="Times New Roman"/>
          <w:szCs w:val="20"/>
        </w:rPr>
        <w:t>INPE</w:t>
      </w:r>
      <w:r w:rsidRPr="006920BE">
        <w:rPr>
          <w:rFonts w:ascii="Times New Roman" w:hAnsi="Times New Roman"/>
          <w:szCs w:val="20"/>
        </w:rPr>
        <w:t>.</w:t>
      </w:r>
    </w:p>
    <w:p w14:paraId="2EC18352" w14:textId="77777777" w:rsidR="006920BE" w:rsidRDefault="006920BE" w:rsidP="00434861">
      <w:pPr>
        <w:pStyle w:val="Corpodetexto"/>
        <w:spacing w:line="360" w:lineRule="auto"/>
        <w:ind w:left="113" w:right="272"/>
        <w:jc w:val="both"/>
      </w:pPr>
    </w:p>
    <w:p w14:paraId="7A963868" w14:textId="7FBEAA95" w:rsidR="006920BE" w:rsidRDefault="006920BE" w:rsidP="00434861">
      <w:pPr>
        <w:pStyle w:val="Corpodetexto"/>
        <w:spacing w:line="360" w:lineRule="auto"/>
        <w:ind w:left="113" w:right="272"/>
        <w:jc w:val="both"/>
      </w:pPr>
      <w:r w:rsidRPr="006920BE">
        <w:rPr>
          <w:rFonts w:ascii="Times New Roman" w:hAnsi="Times New Roman"/>
          <w:noProof/>
        </w:rPr>
        <w:lastRenderedPageBreak/>
        <w:drawing>
          <wp:inline distT="0" distB="0" distL="0" distR="0" wp14:anchorId="50A30B8A" wp14:editId="70C87335">
            <wp:extent cx="6369050" cy="1895475"/>
            <wp:effectExtent l="0" t="0" r="0" b="9525"/>
            <wp:docPr id="17976004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0048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B790" w14:textId="7C1F983E" w:rsidR="00F157DF" w:rsidRDefault="006920BE" w:rsidP="009E667A">
      <w:pPr>
        <w:pStyle w:val="Corpodetexto"/>
        <w:spacing w:line="360" w:lineRule="auto"/>
        <w:ind w:left="113" w:right="272"/>
        <w:jc w:val="center"/>
        <w:rPr>
          <w:sz w:val="20"/>
          <w:szCs w:val="20"/>
        </w:rPr>
      </w:pPr>
      <w:r>
        <w:rPr>
          <w:rFonts w:ascii="Times New Roman" w:hAnsi="Times New Roman"/>
          <w:b/>
          <w:bCs/>
          <w:szCs w:val="20"/>
        </w:rPr>
        <w:t xml:space="preserve">Fig 2 – </w:t>
      </w:r>
      <w:r>
        <w:rPr>
          <w:rFonts w:ascii="Times New Roman" w:hAnsi="Times New Roman"/>
          <w:szCs w:val="20"/>
        </w:rPr>
        <w:t>Codigo usado para plotar o mapa.</w:t>
      </w:r>
    </w:p>
    <w:p w14:paraId="71386BD5" w14:textId="77777777" w:rsidR="00A33ADD" w:rsidRDefault="00A33ADD" w:rsidP="00A33ADD">
      <w:pPr>
        <w:pStyle w:val="Corpodetexto"/>
        <w:spacing w:line="360" w:lineRule="auto"/>
        <w:ind w:left="113" w:right="272"/>
        <w:jc w:val="both"/>
        <w:rPr>
          <w:sz w:val="20"/>
          <w:szCs w:val="20"/>
        </w:rPr>
      </w:pPr>
    </w:p>
    <w:p w14:paraId="5FB7AAFA" w14:textId="77777777" w:rsidR="009E667A" w:rsidRDefault="009E667A" w:rsidP="00A33ADD">
      <w:pPr>
        <w:pStyle w:val="Corpodetexto"/>
        <w:spacing w:line="360" w:lineRule="auto"/>
        <w:ind w:left="113" w:right="272"/>
        <w:jc w:val="both"/>
        <w:rPr>
          <w:sz w:val="20"/>
          <w:szCs w:val="20"/>
        </w:rPr>
      </w:pPr>
    </w:p>
    <w:p w14:paraId="5C88C138" w14:textId="2798DFA4" w:rsidR="008E6604" w:rsidRPr="00A33ADD" w:rsidDel="005B5FE5" w:rsidRDefault="008E6604" w:rsidP="00A33ADD">
      <w:pPr>
        <w:pStyle w:val="Corpodetexto"/>
        <w:spacing w:line="360" w:lineRule="auto"/>
        <w:ind w:left="113" w:right="272"/>
        <w:jc w:val="both"/>
        <w:rPr>
          <w:del w:id="23" w:author="Enrique Vieira Mattos" w:date="2024-12-18T16:28:00Z" w16du:dateUtc="2024-12-18T19:28:00Z"/>
          <w:sz w:val="20"/>
          <w:szCs w:val="20"/>
        </w:rPr>
      </w:pPr>
    </w:p>
    <w:p w14:paraId="661DFB95" w14:textId="4C735978" w:rsidR="00F157DF" w:rsidRPr="00811C15" w:rsidRDefault="00546FC2">
      <w:pPr>
        <w:pStyle w:val="Ttulo1"/>
        <w:numPr>
          <w:ilvl w:val="1"/>
          <w:numId w:val="1"/>
        </w:numPr>
        <w:tabs>
          <w:tab w:val="left" w:pos="541"/>
        </w:tabs>
        <w:spacing w:line="360" w:lineRule="auto"/>
        <w:jc w:val="both"/>
        <w:rPr>
          <w:rFonts w:ascii="Times New Roman" w:hAnsi="Times New Roman" w:cs="Times New Roman"/>
        </w:rPr>
      </w:pPr>
      <w:bookmarkStart w:id="24" w:name="_Toc185462196"/>
      <w:r w:rsidRPr="00A4022C">
        <w:rPr>
          <w:rFonts w:ascii="Times New Roman" w:hAnsi="Times New Roman" w:cs="Times New Roman"/>
        </w:rPr>
        <w:t>SÉRIES TEMPORAIS</w:t>
      </w:r>
      <w:bookmarkEnd w:id="24"/>
    </w:p>
    <w:p w14:paraId="27496F1A" w14:textId="10A51F67" w:rsidR="00F157DF" w:rsidRPr="00811C15" w:rsidDel="00A4022C" w:rsidRDefault="00F157DF">
      <w:pPr>
        <w:pStyle w:val="Corpodetexto"/>
        <w:spacing w:before="1" w:line="360" w:lineRule="auto"/>
        <w:jc w:val="both"/>
        <w:rPr>
          <w:del w:id="25" w:author="Enrique Vieira Mattos" w:date="2024-12-18T12:04:00Z" w16du:dateUtc="2024-12-18T15:04:00Z"/>
          <w:rFonts w:ascii="Times New Roman" w:hAnsi="Times New Roman" w:cs="Times New Roman"/>
          <w:b/>
          <w:sz w:val="26"/>
        </w:rPr>
      </w:pPr>
    </w:p>
    <w:p w14:paraId="5F76CD24" w14:textId="145DD9E8" w:rsidR="00F157DF" w:rsidRPr="00811C15" w:rsidRDefault="00000000" w:rsidP="00811C15">
      <w:pPr>
        <w:pStyle w:val="Corpodetexto"/>
        <w:spacing w:before="1" w:line="360" w:lineRule="auto"/>
        <w:ind w:left="113" w:right="272" w:firstLine="359"/>
        <w:jc w:val="both"/>
        <w:rPr>
          <w:rFonts w:ascii="Times New Roman" w:hAnsi="Times New Roman" w:cs="Times New Roman"/>
        </w:rPr>
      </w:pPr>
      <w:r w:rsidRPr="00A4022C">
        <w:rPr>
          <w:rFonts w:ascii="Times New Roman" w:hAnsi="Times New Roman" w:cs="Times New Roman"/>
        </w:rPr>
        <w:t xml:space="preserve">Da mesma forma que o módulo </w:t>
      </w:r>
      <w:r w:rsidR="00546FC2" w:rsidRPr="00A4022C">
        <w:rPr>
          <w:rFonts w:ascii="Times New Roman" w:hAnsi="Times New Roman" w:cs="Times New Roman"/>
        </w:rPr>
        <w:t>focos recentes</w:t>
      </w:r>
      <w:r w:rsidRPr="00A4022C">
        <w:rPr>
          <w:rFonts w:ascii="Times New Roman" w:hAnsi="Times New Roman" w:cs="Times New Roman"/>
        </w:rPr>
        <w:t xml:space="preserve">, a geração dos </w:t>
      </w:r>
      <w:r w:rsidR="00043E0D" w:rsidRPr="00A4022C">
        <w:rPr>
          <w:rFonts w:ascii="Times New Roman" w:hAnsi="Times New Roman" w:cs="Times New Roman"/>
          <w:i/>
          <w:iCs/>
        </w:rPr>
        <w:t>d</w:t>
      </w:r>
      <w:r w:rsidR="00546FC2" w:rsidRPr="00A4022C">
        <w:rPr>
          <w:rFonts w:ascii="Times New Roman" w:hAnsi="Times New Roman" w:cs="Times New Roman"/>
          <w:i/>
          <w:iCs/>
        </w:rPr>
        <w:t>ashboards</w:t>
      </w:r>
      <w:r w:rsidRPr="00A4022C">
        <w:rPr>
          <w:rFonts w:ascii="Times New Roman" w:hAnsi="Times New Roman" w:cs="Times New Roman"/>
        </w:rPr>
        <w:t>,</w:t>
      </w:r>
      <w:r w:rsidRPr="00A4022C">
        <w:rPr>
          <w:rFonts w:ascii="Times New Roman" w:hAnsi="Times New Roman" w:cs="Times New Roman"/>
          <w:spacing w:val="-1"/>
        </w:rPr>
        <w:t xml:space="preserve"> </w:t>
      </w:r>
      <w:r w:rsidR="00546FC2" w:rsidRPr="00A4022C">
        <w:rPr>
          <w:rFonts w:ascii="Times New Roman" w:hAnsi="Times New Roman" w:cs="Times New Roman"/>
        </w:rPr>
        <w:t xml:space="preserve">esta localizado no diretorio </w:t>
      </w:r>
      <w:r w:rsidR="00326759" w:rsidRPr="00A4022C">
        <w:rPr>
          <w:rFonts w:ascii="Times New Roman" w:hAnsi="Times New Roman" w:cs="Times New Roman"/>
        </w:rPr>
        <w:t>“</w:t>
      </w:r>
      <w:r w:rsidR="00546FC2" w:rsidRPr="00A4022C">
        <w:rPr>
          <w:rFonts w:ascii="Times New Roman" w:hAnsi="Times New Roman" w:cs="Times New Roman"/>
        </w:rPr>
        <w:t>pages</w:t>
      </w:r>
      <w:r w:rsidR="00326759" w:rsidRPr="00A4022C">
        <w:rPr>
          <w:rFonts w:ascii="Times New Roman" w:hAnsi="Times New Roman" w:cs="Times New Roman"/>
        </w:rPr>
        <w:t>”</w:t>
      </w:r>
      <w:r w:rsidR="00546FC2" w:rsidRPr="00A4022C">
        <w:rPr>
          <w:rFonts w:ascii="Times New Roman" w:hAnsi="Times New Roman" w:cs="Times New Roman"/>
        </w:rPr>
        <w:t xml:space="preserve"> com o nome de </w:t>
      </w:r>
      <w:r w:rsidR="00546FC2" w:rsidRPr="00811C15">
        <w:fldChar w:fldCharType="begin"/>
      </w:r>
      <w:r w:rsidR="00546FC2" w:rsidRPr="00811C15">
        <w:rPr>
          <w:rFonts w:ascii="Times New Roman" w:hAnsi="Times New Roman" w:cs="Times New Roman"/>
        </w:rPr>
        <w:instrText>HYPERLINK "https://github.com/Natanael528/Streamlit_IC/blob/main/pages/02_%F0%9F%93%8A_S%C3%A9ries%20temporais.py" \o "02_</w:instrText>
      </w:r>
      <w:r w:rsidR="00546FC2" w:rsidRPr="00811C15">
        <w:rPr>
          <w:rFonts w:ascii="Segoe UI Emoji" w:hAnsi="Segoe UI Emoji" w:cs="Segoe UI Emoji"/>
        </w:rPr>
        <w:instrText>📊</w:instrText>
      </w:r>
      <w:r w:rsidR="00546FC2" w:rsidRPr="00811C15">
        <w:rPr>
          <w:rFonts w:ascii="Times New Roman" w:hAnsi="Times New Roman" w:cs="Times New Roman"/>
        </w:rPr>
        <w:instrText>_Séries temporais.py"</w:instrText>
      </w:r>
      <w:r w:rsidR="00546FC2" w:rsidRPr="00811C15">
        <w:fldChar w:fldCharType="separate"/>
      </w:r>
      <w:r w:rsidR="00546FC2" w:rsidRPr="00811C15">
        <w:rPr>
          <w:rStyle w:val="Hyperlink"/>
          <w:rFonts w:ascii="Times New Roman" w:hAnsi="Times New Roman" w:cs="Times New Roman"/>
        </w:rPr>
        <w:t>02_</w:t>
      </w:r>
      <w:r w:rsidR="00546FC2" w:rsidRPr="00A4022C">
        <w:rPr>
          <w:rStyle w:val="Hyperlink"/>
          <w:rFonts w:ascii="Segoe UI Emoji" w:hAnsi="Segoe UI Emoji" w:cs="Segoe UI Emoji"/>
        </w:rPr>
        <w:t>📊</w:t>
      </w:r>
      <w:r w:rsidR="00546FC2" w:rsidRPr="00811C15">
        <w:rPr>
          <w:rStyle w:val="Hyperlink"/>
          <w:rFonts w:ascii="Times New Roman" w:hAnsi="Times New Roman" w:cs="Times New Roman"/>
        </w:rPr>
        <w:t>_Séries temporais.py</w:t>
      </w:r>
      <w:r w:rsidR="00546FC2" w:rsidRPr="00811C15">
        <w:rPr>
          <w:rStyle w:val="Hyperlink"/>
          <w:rFonts w:ascii="Times New Roman" w:hAnsi="Times New Roman" w:cs="Times New Roman"/>
        </w:rPr>
        <w:fldChar w:fldCharType="end"/>
      </w:r>
      <w:r w:rsidR="005B5FE5">
        <w:rPr>
          <w:rStyle w:val="Hyperlink"/>
          <w:rFonts w:ascii="Times New Roman" w:hAnsi="Times New Roman" w:cs="Times New Roman"/>
        </w:rPr>
        <w:t xml:space="preserve"> (</w:t>
      </w:r>
      <w:ins w:id="26" w:author="Natanael Oliveira" w:date="2024-12-19T00:10:00Z"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fldChar w:fldCharType="begin"/>
        </w:r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instrText>HYPERLINK "https://github.com/Natanael528/Streamlit_IC"</w:instrText>
        </w:r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</w:r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fldChar w:fldCharType="separate"/>
        </w:r>
        <w:r w:rsidR="00527792" w:rsidRPr="00527792">
          <w:rPr>
            <w:rStyle w:val="Hyperlink"/>
            <w:rFonts w:ascii="Times New Roman" w:hAnsi="Times New Roman" w:cs="Times New Roman"/>
          </w:rPr>
          <w:t>Natanael528/Streamlit_IC</w:t>
        </w:r>
      </w:ins>
      <w:ins w:id="27" w:author="Natanael Oliveira" w:date="2024-12-19T00:10:00Z" w16du:dateUtc="2024-12-19T03:10:00Z">
        <w:r w:rsidR="00527792" w:rsidRPr="00527792">
          <w:rPr>
            <w:rFonts w:ascii="Times New Roman" w:hAnsi="Times New Roman" w:cs="Times New Roman"/>
            <w:color w:val="0000FF" w:themeColor="hyperlink"/>
            <w:u w:val="single"/>
          </w:rPr>
          <w:fldChar w:fldCharType="end"/>
        </w:r>
      </w:ins>
      <w:r w:rsidR="005B5FE5">
        <w:rPr>
          <w:rStyle w:val="Hyperlink"/>
          <w:rFonts w:ascii="Times New Roman" w:hAnsi="Times New Roman" w:cs="Times New Roman"/>
        </w:rPr>
        <w:t>)</w:t>
      </w:r>
      <w:r w:rsidRPr="00A4022C">
        <w:rPr>
          <w:rFonts w:ascii="Times New Roman" w:hAnsi="Times New Roman" w:cs="Times New Roman"/>
        </w:rPr>
        <w:t>,</w:t>
      </w:r>
      <w:r w:rsidRPr="00A4022C">
        <w:rPr>
          <w:rFonts w:ascii="Times New Roman" w:hAnsi="Times New Roman" w:cs="Times New Roman"/>
          <w:spacing w:val="-5"/>
        </w:rPr>
        <w:t xml:space="preserve"> </w:t>
      </w:r>
      <w:r w:rsidR="00326759" w:rsidRPr="00A4022C">
        <w:rPr>
          <w:rFonts w:ascii="Times New Roman" w:hAnsi="Times New Roman" w:cs="Times New Roman"/>
        </w:rPr>
        <w:t>porém diferente da opção anterior, essa p</w:t>
      </w:r>
      <w:r w:rsidR="005B5FE5">
        <w:rPr>
          <w:rFonts w:ascii="Times New Roman" w:hAnsi="Times New Roman" w:cs="Times New Roman"/>
        </w:rPr>
        <w:t>á</w:t>
      </w:r>
      <w:r w:rsidR="00326759" w:rsidRPr="00A4022C">
        <w:rPr>
          <w:rFonts w:ascii="Times New Roman" w:hAnsi="Times New Roman" w:cs="Times New Roman"/>
        </w:rPr>
        <w:t xml:space="preserve">gina </w:t>
      </w:r>
      <w:r w:rsidR="005B5FE5">
        <w:rPr>
          <w:rFonts w:ascii="Times New Roman" w:hAnsi="Times New Roman" w:cs="Times New Roman"/>
        </w:rPr>
        <w:t>utiliza</w:t>
      </w:r>
      <w:r w:rsidR="005B5FE5" w:rsidRPr="00A4022C">
        <w:rPr>
          <w:rFonts w:ascii="Times New Roman" w:hAnsi="Times New Roman" w:cs="Times New Roman"/>
        </w:rPr>
        <w:t xml:space="preserve"> </w:t>
      </w:r>
      <w:r w:rsidR="00326759" w:rsidRPr="00A4022C">
        <w:rPr>
          <w:rFonts w:ascii="Times New Roman" w:hAnsi="Times New Roman" w:cs="Times New Roman"/>
        </w:rPr>
        <w:t>os dados que estão no diret</w:t>
      </w:r>
      <w:r w:rsidR="005B5FE5">
        <w:rPr>
          <w:rFonts w:ascii="Times New Roman" w:hAnsi="Times New Roman" w:cs="Times New Roman"/>
        </w:rPr>
        <w:t>ó</w:t>
      </w:r>
      <w:r w:rsidR="00326759" w:rsidRPr="00A4022C">
        <w:rPr>
          <w:rFonts w:ascii="Times New Roman" w:hAnsi="Times New Roman" w:cs="Times New Roman"/>
        </w:rPr>
        <w:t>rio “dados”</w:t>
      </w:r>
      <w:r w:rsidRPr="00A4022C">
        <w:rPr>
          <w:rFonts w:ascii="Times New Roman" w:hAnsi="Times New Roman" w:cs="Times New Roman"/>
        </w:rPr>
        <w:t>.</w:t>
      </w:r>
    </w:p>
    <w:p w14:paraId="44E2AF42" w14:textId="0BAB09DD" w:rsidR="005B5FE5" w:rsidRDefault="00811C15" w:rsidP="00434861">
      <w:pPr>
        <w:pStyle w:val="Corpodetexto"/>
        <w:spacing w:before="1" w:line="360" w:lineRule="auto"/>
        <w:ind w:left="113" w:right="272" w:firstLine="359"/>
        <w:jc w:val="both"/>
      </w:pPr>
      <w:r w:rsidRPr="00811C15">
        <w:rPr>
          <w:rFonts w:ascii="Times New Roman" w:hAnsi="Times New Roman" w:cs="Times New Roman"/>
        </w:rPr>
        <w:t>Na pasta "dados", o DataFrame é atualizado por um script auxiliar para melhorar a responsividade do site. Os dados, que abrangem o período a partir de 2003, estão organizados em planilhas e divididos em arquivos CSV. Essa estrutura resulta em uma pasta "dados" composta por seis arquivos, descritos a seguir:</w:t>
      </w:r>
    </w:p>
    <w:p w14:paraId="426BB2B3" w14:textId="219B118E" w:rsidR="00326759" w:rsidRPr="00326759" w:rsidRDefault="00326759" w:rsidP="00326759">
      <w:pPr>
        <w:pStyle w:val="Corpodetexto"/>
        <w:numPr>
          <w:ilvl w:val="0"/>
          <w:numId w:val="2"/>
        </w:numPr>
        <w:spacing w:before="1" w:line="360" w:lineRule="auto"/>
        <w:ind w:right="282"/>
        <w:jc w:val="both"/>
        <w:rPr>
          <w:lang w:val="en-US"/>
        </w:rPr>
      </w:pPr>
      <w:r w:rsidRPr="00326759">
        <w:rPr>
          <w:rFonts w:ascii="Times New Roman" w:hAnsi="Times New Roman"/>
          <w:lang w:val="en-US"/>
        </w:rPr>
        <w:t>biomas.csv</w:t>
      </w:r>
    </w:p>
    <w:p w14:paraId="7EB6CC5E" w14:textId="7EF60EFF" w:rsidR="00326759" w:rsidRPr="00326759" w:rsidRDefault="00326759" w:rsidP="00326759">
      <w:pPr>
        <w:pStyle w:val="Corpodetexto"/>
        <w:numPr>
          <w:ilvl w:val="0"/>
          <w:numId w:val="2"/>
        </w:numPr>
        <w:spacing w:before="1" w:line="360" w:lineRule="auto"/>
        <w:ind w:right="282"/>
        <w:jc w:val="both"/>
        <w:rPr>
          <w:lang w:val="pt-BR"/>
        </w:rPr>
      </w:pPr>
      <w:r w:rsidRPr="00326759">
        <w:rPr>
          <w:rFonts w:ascii="Times New Roman" w:hAnsi="Times New Roman"/>
          <w:lang w:val="pt-BR"/>
        </w:rPr>
        <w:t>estados.csv</w:t>
      </w:r>
    </w:p>
    <w:p w14:paraId="1CC75C70" w14:textId="08FE733F" w:rsidR="00326759" w:rsidRPr="00326759" w:rsidRDefault="00326759" w:rsidP="00326759">
      <w:pPr>
        <w:pStyle w:val="Corpodetexto"/>
        <w:numPr>
          <w:ilvl w:val="0"/>
          <w:numId w:val="2"/>
        </w:numPr>
        <w:spacing w:before="1" w:line="360" w:lineRule="auto"/>
        <w:ind w:right="282"/>
        <w:jc w:val="both"/>
        <w:rPr>
          <w:lang w:val="pt-BR"/>
        </w:rPr>
      </w:pPr>
      <w:r w:rsidRPr="00326759">
        <w:rPr>
          <w:rFonts w:ascii="Times New Roman" w:hAnsi="Times New Roman"/>
          <w:lang w:val="pt-BR"/>
        </w:rPr>
        <w:t>focos_estado_ano.csv</w:t>
      </w:r>
    </w:p>
    <w:p w14:paraId="5BB81B44" w14:textId="0800F64C" w:rsidR="00326759" w:rsidRPr="00326759" w:rsidRDefault="00326759" w:rsidP="00326759">
      <w:pPr>
        <w:pStyle w:val="Corpodetexto"/>
        <w:numPr>
          <w:ilvl w:val="0"/>
          <w:numId w:val="2"/>
        </w:numPr>
        <w:spacing w:before="1" w:line="360" w:lineRule="auto"/>
        <w:ind w:right="282"/>
        <w:jc w:val="both"/>
        <w:rPr>
          <w:lang w:val="en-US"/>
        </w:rPr>
      </w:pPr>
      <w:r w:rsidRPr="00326759">
        <w:rPr>
          <w:rFonts w:ascii="Times New Roman" w:hAnsi="Times New Roman"/>
          <w:lang w:val="en-US"/>
        </w:rPr>
        <w:t>lat.csv</w:t>
      </w:r>
    </w:p>
    <w:p w14:paraId="0AA49E03" w14:textId="676A5C06" w:rsidR="00326759" w:rsidRPr="00326759" w:rsidRDefault="00326759" w:rsidP="00326759">
      <w:pPr>
        <w:pStyle w:val="Corpodetexto"/>
        <w:numPr>
          <w:ilvl w:val="0"/>
          <w:numId w:val="2"/>
        </w:numPr>
        <w:spacing w:before="1" w:line="360" w:lineRule="auto"/>
        <w:ind w:right="282"/>
        <w:jc w:val="both"/>
        <w:rPr>
          <w:lang w:val="en-US"/>
        </w:rPr>
      </w:pPr>
      <w:r w:rsidRPr="00326759">
        <w:rPr>
          <w:rFonts w:ascii="Times New Roman" w:hAnsi="Times New Roman"/>
          <w:lang w:val="en-US"/>
        </w:rPr>
        <w:t>lon.csv</w:t>
      </w:r>
    </w:p>
    <w:p w14:paraId="5114B4FD" w14:textId="723DB8D1" w:rsidR="005B5FE5" w:rsidRPr="00811C15" w:rsidRDefault="00326759" w:rsidP="00811C15">
      <w:pPr>
        <w:pStyle w:val="Corpodetexto"/>
        <w:numPr>
          <w:ilvl w:val="0"/>
          <w:numId w:val="2"/>
        </w:numPr>
        <w:spacing w:before="1" w:line="360" w:lineRule="auto"/>
        <w:ind w:right="282"/>
        <w:jc w:val="both"/>
      </w:pPr>
      <w:r>
        <w:rPr>
          <w:rFonts w:ascii="Times New Roman" w:hAnsi="Times New Roman"/>
        </w:rPr>
        <w:t>municipios.csv</w:t>
      </w:r>
    </w:p>
    <w:p w14:paraId="1E5809B2" w14:textId="77777777" w:rsidR="00811C15" w:rsidRDefault="00811C15" w:rsidP="00811C15">
      <w:pPr>
        <w:pStyle w:val="Corpodetexto"/>
        <w:spacing w:before="1" w:line="360" w:lineRule="auto"/>
        <w:ind w:left="472" w:right="282"/>
        <w:jc w:val="both"/>
      </w:pPr>
    </w:p>
    <w:p w14:paraId="14E2D146" w14:textId="4D93A477" w:rsidR="00326759" w:rsidRDefault="00326759" w:rsidP="004D2922">
      <w:pPr>
        <w:pStyle w:val="Corpodetexto"/>
        <w:spacing w:before="1" w:line="360" w:lineRule="auto"/>
        <w:ind w:left="113" w:right="272" w:firstLine="427"/>
        <w:jc w:val="both"/>
      </w:pPr>
      <w:r>
        <w:rPr>
          <w:rFonts w:ascii="Times New Roman" w:hAnsi="Times New Roman"/>
        </w:rPr>
        <w:t>O codigo</w:t>
      </w:r>
      <w:r w:rsidR="00043E0D">
        <w:rPr>
          <w:rFonts w:ascii="Times New Roman" w:hAnsi="Times New Roman"/>
        </w:rPr>
        <w:t xml:space="preserve"> </w:t>
      </w:r>
      <w:hyperlink r:id="rId12" w:tooltip="02_📊_Séries temporais.py" w:history="1">
        <w:r w:rsidR="00043E0D" w:rsidRPr="00546FC2">
          <w:rPr>
            <w:rStyle w:val="Hyperlink"/>
          </w:rPr>
          <w:t>02_</w:t>
        </w:r>
        <w:r w:rsidR="00043E0D" w:rsidRPr="00546FC2">
          <w:rPr>
            <w:rStyle w:val="Hyperlink"/>
            <w:rFonts w:ascii="Segoe UI Emoji" w:hAnsi="Segoe UI Emoji" w:cs="Segoe UI Emoji"/>
          </w:rPr>
          <w:t>📊</w:t>
        </w:r>
        <w:r w:rsidR="00043E0D" w:rsidRPr="00546FC2">
          <w:rPr>
            <w:rStyle w:val="Hyperlink"/>
          </w:rPr>
          <w:t>_Séries temporais.py</w:t>
        </w:r>
      </w:hyperlink>
      <w:r w:rsidR="00043E0D">
        <w:rPr>
          <w:rFonts w:ascii="Times New Roman" w:hAnsi="Times New Roman"/>
        </w:rPr>
        <w:t>, concatena as planilhas e plota as an</w:t>
      </w:r>
      <w:r w:rsidR="005B5FE5">
        <w:rPr>
          <w:rFonts w:ascii="Times New Roman" w:hAnsi="Times New Roman"/>
        </w:rPr>
        <w:t>á</w:t>
      </w:r>
      <w:r w:rsidR="00043E0D">
        <w:rPr>
          <w:rFonts w:ascii="Times New Roman" w:hAnsi="Times New Roman"/>
        </w:rPr>
        <w:t>lises em</w:t>
      </w:r>
      <w:r w:rsidR="00043E0D" w:rsidRPr="00043E0D">
        <w:rPr>
          <w:rFonts w:ascii="Times New Roman" w:hAnsi="Times New Roman"/>
          <w:i/>
          <w:iCs/>
        </w:rPr>
        <w:t xml:space="preserve"> dashboards</w:t>
      </w:r>
      <w:r w:rsidR="00043E0D">
        <w:rPr>
          <w:rFonts w:ascii="Times New Roman" w:hAnsi="Times New Roman"/>
        </w:rPr>
        <w:t xml:space="preserve"> interativos.</w:t>
      </w:r>
    </w:p>
    <w:p w14:paraId="1D991FD5" w14:textId="3662D14D" w:rsidR="00990D98" w:rsidRDefault="006920BE" w:rsidP="00326759">
      <w:pPr>
        <w:pStyle w:val="Corpodetexto"/>
        <w:spacing w:before="1" w:line="360" w:lineRule="auto"/>
        <w:ind w:left="112" w:right="282"/>
        <w:jc w:val="both"/>
      </w:pPr>
      <w:r w:rsidRPr="006920BE">
        <w:rPr>
          <w:rFonts w:ascii="Times New Roman" w:hAnsi="Times New Roman"/>
          <w:noProof/>
        </w:rPr>
        <w:lastRenderedPageBreak/>
        <w:drawing>
          <wp:inline distT="0" distB="0" distL="0" distR="0" wp14:anchorId="08044F51" wp14:editId="0E914A60">
            <wp:extent cx="6154009" cy="4182059"/>
            <wp:effectExtent l="0" t="0" r="0" b="9525"/>
            <wp:docPr id="4166615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1543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2521" w14:textId="51176643" w:rsidR="006920BE" w:rsidRDefault="006920BE" w:rsidP="009E667A">
      <w:pPr>
        <w:pStyle w:val="Corpodetexto"/>
        <w:spacing w:before="1" w:line="360" w:lineRule="auto"/>
        <w:ind w:left="112" w:right="282"/>
        <w:jc w:val="center"/>
        <w:rPr>
          <w:sz w:val="20"/>
          <w:szCs w:val="20"/>
        </w:rPr>
      </w:pPr>
      <w:r>
        <w:rPr>
          <w:rFonts w:ascii="Times New Roman" w:hAnsi="Times New Roman"/>
          <w:b/>
          <w:bCs/>
          <w:szCs w:val="20"/>
        </w:rPr>
        <w:t xml:space="preserve">Fig 3 – </w:t>
      </w:r>
      <w:r>
        <w:rPr>
          <w:rFonts w:ascii="Times New Roman" w:hAnsi="Times New Roman"/>
          <w:szCs w:val="20"/>
        </w:rPr>
        <w:t>C</w:t>
      </w:r>
      <w:r w:rsidR="004B0EE5">
        <w:rPr>
          <w:rFonts w:ascii="Times New Roman" w:hAnsi="Times New Roman"/>
          <w:szCs w:val="20"/>
        </w:rPr>
        <w:t>ó</w:t>
      </w:r>
      <w:r>
        <w:rPr>
          <w:rFonts w:ascii="Times New Roman" w:hAnsi="Times New Roman"/>
          <w:szCs w:val="20"/>
        </w:rPr>
        <w:t>digo ultilizado para leitura dos arquivos da pasta d</w:t>
      </w:r>
      <w:r w:rsidR="0054136F">
        <w:rPr>
          <w:rFonts w:ascii="Times New Roman" w:hAnsi="Times New Roman"/>
          <w:szCs w:val="20"/>
        </w:rPr>
        <w:t>ados</w:t>
      </w:r>
      <w:r>
        <w:rPr>
          <w:rFonts w:ascii="Times New Roman" w:hAnsi="Times New Roman"/>
          <w:szCs w:val="20"/>
        </w:rPr>
        <w:t>.</w:t>
      </w:r>
    </w:p>
    <w:p w14:paraId="2CDB07CF" w14:textId="77777777" w:rsidR="006920BE" w:rsidRDefault="006920BE" w:rsidP="006920BE">
      <w:pPr>
        <w:pStyle w:val="Corpodetexto"/>
        <w:spacing w:before="1" w:line="360" w:lineRule="auto"/>
        <w:ind w:right="282"/>
        <w:jc w:val="both"/>
        <w:rPr>
          <w:sz w:val="20"/>
          <w:szCs w:val="20"/>
        </w:rPr>
      </w:pPr>
    </w:p>
    <w:p w14:paraId="401DC687" w14:textId="0CCC49B6" w:rsidR="006920BE" w:rsidRDefault="006920BE" w:rsidP="006920BE">
      <w:pPr>
        <w:pStyle w:val="Corpodetexto"/>
        <w:spacing w:before="1" w:line="360" w:lineRule="auto"/>
        <w:ind w:right="282"/>
        <w:jc w:val="both"/>
        <w:rPr>
          <w:sz w:val="20"/>
          <w:szCs w:val="20"/>
        </w:rPr>
      </w:pPr>
      <w:r w:rsidRPr="006920BE">
        <w:rPr>
          <w:rFonts w:ascii="Times New Roman" w:hAnsi="Times New Roman"/>
          <w:noProof/>
          <w:szCs w:val="20"/>
        </w:rPr>
        <w:drawing>
          <wp:inline distT="0" distB="0" distL="0" distR="0" wp14:anchorId="143490BB" wp14:editId="0A648A79">
            <wp:extent cx="6369050" cy="2016125"/>
            <wp:effectExtent l="0" t="0" r="0" b="3175"/>
            <wp:docPr id="17903621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62152" name="Imagem 1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DD17" w14:textId="7654826E" w:rsidR="006920BE" w:rsidRPr="006920BE" w:rsidRDefault="006920BE" w:rsidP="009E667A">
      <w:pPr>
        <w:pStyle w:val="Corpodetexto"/>
        <w:spacing w:before="1" w:line="360" w:lineRule="auto"/>
        <w:ind w:right="282"/>
        <w:jc w:val="center"/>
        <w:rPr>
          <w:sz w:val="20"/>
          <w:szCs w:val="20"/>
        </w:rPr>
      </w:pPr>
      <w:r>
        <w:rPr>
          <w:rFonts w:ascii="Times New Roman" w:hAnsi="Times New Roman"/>
          <w:b/>
          <w:bCs/>
          <w:szCs w:val="20"/>
        </w:rPr>
        <w:t xml:space="preserve">Fig 4 – </w:t>
      </w:r>
      <w:r>
        <w:rPr>
          <w:rFonts w:ascii="Times New Roman" w:hAnsi="Times New Roman"/>
          <w:szCs w:val="20"/>
        </w:rPr>
        <w:t>C</w:t>
      </w:r>
      <w:r w:rsidR="004B0EE5">
        <w:rPr>
          <w:rFonts w:ascii="Times New Roman" w:hAnsi="Times New Roman"/>
          <w:szCs w:val="20"/>
        </w:rPr>
        <w:t>ó</w:t>
      </w:r>
      <w:r>
        <w:rPr>
          <w:rFonts w:ascii="Times New Roman" w:hAnsi="Times New Roman"/>
          <w:szCs w:val="20"/>
        </w:rPr>
        <w:t>digo exemplo como foi plotado os gr</w:t>
      </w:r>
      <w:r w:rsidR="004B0EE5">
        <w:rPr>
          <w:rFonts w:ascii="Times New Roman" w:hAnsi="Times New Roman"/>
          <w:szCs w:val="20"/>
        </w:rPr>
        <w:t>á</w:t>
      </w:r>
      <w:r>
        <w:rPr>
          <w:rFonts w:ascii="Times New Roman" w:hAnsi="Times New Roman"/>
          <w:szCs w:val="20"/>
        </w:rPr>
        <w:t>ficos do Dashboards, o mesmo foi ultilizado para o restante das figuras dessa p</w:t>
      </w:r>
      <w:r w:rsidR="004B0EE5">
        <w:rPr>
          <w:rFonts w:ascii="Times New Roman" w:hAnsi="Times New Roman"/>
          <w:szCs w:val="20"/>
        </w:rPr>
        <w:t>á</w:t>
      </w:r>
      <w:r>
        <w:rPr>
          <w:rFonts w:ascii="Times New Roman" w:hAnsi="Times New Roman"/>
          <w:szCs w:val="20"/>
        </w:rPr>
        <w:t>gina.</w:t>
      </w:r>
    </w:p>
    <w:p w14:paraId="4A46C996" w14:textId="77777777" w:rsidR="006920BE" w:rsidRDefault="006920BE" w:rsidP="006920BE">
      <w:pPr>
        <w:pStyle w:val="Corpodetexto"/>
        <w:spacing w:before="1" w:line="360" w:lineRule="auto"/>
        <w:ind w:right="282"/>
        <w:jc w:val="both"/>
      </w:pPr>
    </w:p>
    <w:p w14:paraId="76AFD5A4" w14:textId="52CC8088" w:rsidR="004D2922" w:rsidRPr="008E6604" w:rsidRDefault="009E667A" w:rsidP="004D2922">
      <w:pPr>
        <w:pStyle w:val="Ttulo1"/>
        <w:numPr>
          <w:ilvl w:val="1"/>
          <w:numId w:val="1"/>
        </w:numPr>
        <w:tabs>
          <w:tab w:val="left" w:pos="541"/>
        </w:tabs>
        <w:spacing w:line="360" w:lineRule="auto"/>
        <w:jc w:val="both"/>
      </w:pPr>
      <w:bookmarkStart w:id="28" w:name="_Toc185462197"/>
      <w:r>
        <w:rPr>
          <w:rFonts w:ascii="Times New Roman" w:hAnsi="Times New Roman"/>
        </w:rPr>
        <w:t>AC</w:t>
      </w:r>
      <w:r w:rsidR="004B0EE5">
        <w:rPr>
          <w:rFonts w:ascii="Times New Roman" w:hAnsi="Times New Roman"/>
        </w:rPr>
        <w:t>U</w:t>
      </w:r>
      <w:r>
        <w:rPr>
          <w:rFonts w:ascii="Times New Roman" w:hAnsi="Times New Roman"/>
        </w:rPr>
        <w:t>MULADO DE FOCOS</w:t>
      </w:r>
      <w:bookmarkEnd w:id="28"/>
      <w:r w:rsidR="004D2922">
        <w:rPr>
          <w:rFonts w:ascii="Times New Roman" w:hAnsi="Times New Roman"/>
        </w:rPr>
        <w:t xml:space="preserve"> </w:t>
      </w:r>
    </w:p>
    <w:p w14:paraId="38AD6B49" w14:textId="4F577246" w:rsidR="008E6604" w:rsidDel="00A4022C" w:rsidRDefault="008E6604" w:rsidP="008E6604">
      <w:pPr>
        <w:pStyle w:val="Ttulo1"/>
        <w:tabs>
          <w:tab w:val="left" w:pos="541"/>
        </w:tabs>
        <w:spacing w:line="360" w:lineRule="auto"/>
        <w:ind w:firstLine="0"/>
        <w:jc w:val="both"/>
        <w:rPr>
          <w:del w:id="29" w:author="Enrique Vieira Mattos" w:date="2024-12-18T12:04:00Z" w16du:dateUtc="2024-12-18T15:04:00Z"/>
        </w:rPr>
      </w:pPr>
    </w:p>
    <w:p w14:paraId="6DC0D99A" w14:textId="63EF4E9E" w:rsidR="00D732EF" w:rsidRDefault="004D2922" w:rsidP="0054136F">
      <w:pPr>
        <w:pStyle w:val="Corpodetexto"/>
        <w:spacing w:before="1" w:line="360" w:lineRule="auto"/>
        <w:ind w:left="113" w:right="272" w:firstLine="607"/>
        <w:jc w:val="both"/>
      </w:pPr>
      <w:r>
        <w:rPr>
          <w:rFonts w:ascii="Times New Roman" w:hAnsi="Times New Roman"/>
        </w:rPr>
        <w:t xml:space="preserve">Da mesma forma que o módulo </w:t>
      </w:r>
      <w:r w:rsidR="004B0EE5">
        <w:rPr>
          <w:rFonts w:ascii="Times New Roman" w:hAnsi="Times New Roman"/>
        </w:rPr>
        <w:t>“</w:t>
      </w:r>
      <w:r>
        <w:rPr>
          <w:rFonts w:ascii="Times New Roman" w:hAnsi="Times New Roman"/>
        </w:rPr>
        <w:t xml:space="preserve">Séries </w:t>
      </w:r>
      <w:r w:rsidR="004B0EE5">
        <w:rPr>
          <w:rFonts w:ascii="Times New Roman" w:hAnsi="Times New Roman"/>
        </w:rPr>
        <w:t>T</w:t>
      </w:r>
      <w:r>
        <w:rPr>
          <w:rFonts w:ascii="Times New Roman" w:hAnsi="Times New Roman"/>
        </w:rPr>
        <w:t>emporais</w:t>
      </w:r>
      <w:r w:rsidR="004B0EE5">
        <w:rPr>
          <w:rFonts w:ascii="Times New Roman" w:hAnsi="Times New Roman"/>
        </w:rPr>
        <w:t>”</w:t>
      </w:r>
      <w:r w:rsidR="00434861">
        <w:rPr>
          <w:rFonts w:ascii="Times New Roman" w:hAnsi="Times New Roman"/>
        </w:rPr>
        <w:t xml:space="preserve"> o c</w:t>
      </w:r>
      <w:r w:rsidR="004B0EE5">
        <w:rPr>
          <w:rFonts w:ascii="Times New Roman" w:hAnsi="Times New Roman"/>
        </w:rPr>
        <w:t>ó</w:t>
      </w:r>
      <w:r w:rsidR="00434861">
        <w:rPr>
          <w:rFonts w:ascii="Times New Roman" w:hAnsi="Times New Roman"/>
        </w:rPr>
        <w:t xml:space="preserve">digo com o nome </w:t>
      </w:r>
      <w:r w:rsidR="003535AE">
        <w:fldChar w:fldCharType="begin"/>
      </w:r>
      <w:r w:rsidR="003535AE">
        <w:instrText>HYPERLINK "https://github.com/Natanael528/Streamlit_IC/blob/main/pages/03_%F0%9F%97%BA%EF%B8%8F_Acumulado%20de%20focos.py" \o "03_🗺️_Acumulado de focos.py"</w:instrText>
      </w:r>
      <w:r w:rsidR="003535AE">
        <w:fldChar w:fldCharType="separate"/>
      </w:r>
      <w:r w:rsidR="003535AE" w:rsidRPr="003535AE">
        <w:rPr>
          <w:rStyle w:val="Hyperlink"/>
          <w:rFonts w:ascii="Times New Roman" w:hAnsi="Times New Roman"/>
        </w:rPr>
        <w:t>03_</w:t>
      </w:r>
      <w:r w:rsidR="003535AE" w:rsidRPr="003535AE">
        <w:rPr>
          <w:rStyle w:val="Hyperlink"/>
          <w:rFonts w:ascii="Segoe UI Emoji" w:hAnsi="Segoe UI Emoji" w:cs="Segoe UI Emoji"/>
        </w:rPr>
        <w:t>🗺️</w:t>
      </w:r>
      <w:r w:rsidR="003535AE" w:rsidRPr="003535AE">
        <w:rPr>
          <w:rStyle w:val="Hyperlink"/>
          <w:rFonts w:ascii="Times New Roman" w:hAnsi="Times New Roman"/>
        </w:rPr>
        <w:t>_Acumulado de focos.py</w:t>
      </w:r>
      <w:r w:rsidR="003535AE">
        <w:rPr>
          <w:rStyle w:val="Hyperlink"/>
          <w:rFonts w:ascii="Times New Roman" w:hAnsi="Times New Roman"/>
        </w:rPr>
        <w:fldChar w:fldCharType="end"/>
      </w:r>
      <w:r w:rsidR="00434861">
        <w:rPr>
          <w:rFonts w:ascii="Times New Roman" w:hAnsi="Times New Roman"/>
        </w:rPr>
        <w:t xml:space="preserve"> também </w:t>
      </w:r>
      <w:r w:rsidR="004B0EE5">
        <w:rPr>
          <w:rFonts w:ascii="Times New Roman" w:hAnsi="Times New Roman"/>
        </w:rPr>
        <w:t xml:space="preserve">utiliza as informações que estão no </w:t>
      </w:r>
      <w:r w:rsidR="00434861">
        <w:rPr>
          <w:rFonts w:ascii="Times New Roman" w:hAnsi="Times New Roman"/>
        </w:rPr>
        <w:t>diret</w:t>
      </w:r>
      <w:r w:rsidR="004B0EE5">
        <w:rPr>
          <w:rFonts w:ascii="Times New Roman" w:hAnsi="Times New Roman"/>
        </w:rPr>
        <w:t>ó</w:t>
      </w:r>
      <w:r w:rsidR="00434861">
        <w:rPr>
          <w:rFonts w:ascii="Times New Roman" w:hAnsi="Times New Roman"/>
        </w:rPr>
        <w:t xml:space="preserve">rio  </w:t>
      </w:r>
      <w:r w:rsidR="00434861">
        <w:rPr>
          <w:rFonts w:ascii="Times New Roman" w:hAnsi="Times New Roman"/>
        </w:rPr>
        <w:lastRenderedPageBreak/>
        <w:t>“dados” e concatena as planilhas para a plotagem do mapa da climatologia de focos de queimadas</w:t>
      </w:r>
      <w:r w:rsidR="006920BE">
        <w:rPr>
          <w:rFonts w:ascii="Times New Roman" w:hAnsi="Times New Roman"/>
        </w:rPr>
        <w:t>.</w:t>
      </w:r>
      <w:r w:rsidR="00D27F55">
        <w:rPr>
          <w:rFonts w:ascii="Times New Roman" w:hAnsi="Times New Roman"/>
        </w:rPr>
        <w:t xml:space="preserve"> D</w:t>
      </w:r>
      <w:r w:rsidR="00D732EF">
        <w:rPr>
          <w:rFonts w:ascii="Times New Roman" w:hAnsi="Times New Roman"/>
        </w:rPr>
        <w:t>iferente dos outros c</w:t>
      </w:r>
      <w:r w:rsidR="00D27F55">
        <w:rPr>
          <w:rFonts w:ascii="Times New Roman" w:hAnsi="Times New Roman"/>
        </w:rPr>
        <w:t>ó</w:t>
      </w:r>
      <w:r w:rsidR="00D732EF">
        <w:rPr>
          <w:rFonts w:ascii="Times New Roman" w:hAnsi="Times New Roman"/>
        </w:rPr>
        <w:t>digos, essa p</w:t>
      </w:r>
      <w:r w:rsidR="00D27F55">
        <w:rPr>
          <w:rFonts w:ascii="Times New Roman" w:hAnsi="Times New Roman"/>
        </w:rPr>
        <w:t>á</w:t>
      </w:r>
      <w:r w:rsidR="00D732EF">
        <w:rPr>
          <w:rFonts w:ascii="Times New Roman" w:hAnsi="Times New Roman"/>
        </w:rPr>
        <w:t>gina cria uma matriz de focos para que seja plotado o mapa de densidade de focos.</w:t>
      </w:r>
    </w:p>
    <w:p w14:paraId="449FF5BE" w14:textId="68A2E22F" w:rsidR="00D732EF" w:rsidDel="00D27F55" w:rsidRDefault="00D732EF" w:rsidP="00D732EF">
      <w:pPr>
        <w:pStyle w:val="Corpodetexto"/>
        <w:spacing w:before="1" w:line="360" w:lineRule="auto"/>
        <w:ind w:left="113" w:right="272"/>
        <w:jc w:val="both"/>
        <w:rPr>
          <w:del w:id="30" w:author="Enrique Vieira Mattos" w:date="2024-12-18T16:43:00Z" w16du:dateUtc="2024-12-18T19:43:00Z"/>
        </w:rPr>
      </w:pPr>
    </w:p>
    <w:p w14:paraId="35FD6F11" w14:textId="77777777" w:rsidR="00D732EF" w:rsidRDefault="00D732EF" w:rsidP="0054136F">
      <w:pPr>
        <w:pStyle w:val="Corpodetexto"/>
        <w:spacing w:before="1" w:line="360" w:lineRule="auto"/>
        <w:ind w:left="113" w:right="272"/>
        <w:jc w:val="center"/>
      </w:pPr>
      <w:r w:rsidRPr="00D732EF">
        <w:rPr>
          <w:rFonts w:ascii="Times New Roman" w:hAnsi="Times New Roman"/>
          <w:noProof/>
        </w:rPr>
        <w:drawing>
          <wp:inline distT="0" distB="0" distL="0" distR="0" wp14:anchorId="03B2298A" wp14:editId="72B76A7C">
            <wp:extent cx="5430008" cy="1733792"/>
            <wp:effectExtent l="0" t="0" r="0" b="0"/>
            <wp:docPr id="168277944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79443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E7C3" w14:textId="77777777" w:rsidR="00D732EF" w:rsidRDefault="00D732EF" w:rsidP="009E667A">
      <w:pPr>
        <w:pStyle w:val="Corpodetexto"/>
        <w:spacing w:before="1" w:line="360" w:lineRule="auto"/>
        <w:ind w:left="113" w:right="272"/>
        <w:jc w:val="center"/>
        <w:rPr>
          <w:sz w:val="20"/>
          <w:szCs w:val="20"/>
        </w:rPr>
      </w:pPr>
      <w:r>
        <w:rPr>
          <w:rFonts w:ascii="Times New Roman" w:hAnsi="Times New Roman"/>
          <w:b/>
          <w:bCs/>
          <w:szCs w:val="20"/>
        </w:rPr>
        <w:t xml:space="preserve">Fig 5 - </w:t>
      </w:r>
      <w:r>
        <w:rPr>
          <w:rFonts w:ascii="Times New Roman" w:hAnsi="Times New Roman"/>
          <w:szCs w:val="20"/>
        </w:rPr>
        <w:t xml:space="preserve"> Codigo que gera a matriz principal.</w:t>
      </w:r>
    </w:p>
    <w:p w14:paraId="5E0C2F5C" w14:textId="77777777" w:rsidR="00D732EF" w:rsidRDefault="00D732EF" w:rsidP="00D732EF">
      <w:pPr>
        <w:pStyle w:val="Corpodetexto"/>
        <w:spacing w:before="1" w:line="360" w:lineRule="auto"/>
        <w:ind w:left="113" w:right="272"/>
        <w:jc w:val="both"/>
        <w:rPr>
          <w:sz w:val="20"/>
          <w:szCs w:val="20"/>
        </w:rPr>
      </w:pPr>
    </w:p>
    <w:p w14:paraId="36B5581D" w14:textId="77777777" w:rsidR="00D732EF" w:rsidRDefault="00D732EF" w:rsidP="0054136F">
      <w:pPr>
        <w:pStyle w:val="Corpodetexto"/>
        <w:spacing w:before="1" w:line="360" w:lineRule="auto"/>
        <w:ind w:right="272"/>
        <w:jc w:val="center"/>
        <w:rPr>
          <w:sz w:val="20"/>
          <w:szCs w:val="20"/>
        </w:rPr>
      </w:pPr>
      <w:r w:rsidRPr="00D732EF">
        <w:rPr>
          <w:rFonts w:ascii="Times New Roman" w:hAnsi="Times New Roman"/>
          <w:noProof/>
          <w:szCs w:val="20"/>
        </w:rPr>
        <w:drawing>
          <wp:inline distT="0" distB="0" distL="0" distR="0" wp14:anchorId="53403D64" wp14:editId="57058846">
            <wp:extent cx="6369050" cy="4540250"/>
            <wp:effectExtent l="0" t="0" r="0" b="0"/>
            <wp:docPr id="153816630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66304" name="Imagem 1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86D" w14:textId="77777777" w:rsidR="00D732EF" w:rsidRPr="00D732EF" w:rsidRDefault="00D732EF" w:rsidP="009E667A">
      <w:pPr>
        <w:pStyle w:val="Corpodetexto"/>
        <w:spacing w:before="1" w:line="360" w:lineRule="auto"/>
        <w:ind w:left="113" w:right="272"/>
        <w:jc w:val="center"/>
        <w:rPr>
          <w:sz w:val="20"/>
          <w:szCs w:val="20"/>
        </w:rPr>
        <w:sectPr w:rsidR="00D732EF" w:rsidRPr="00D732EF" w:rsidSect="007B5F73">
          <w:headerReference w:type="default" r:id="rId17"/>
          <w:pgSz w:w="11910" w:h="16840"/>
          <w:pgMar w:top="1440" w:right="1440" w:bottom="1440" w:left="1440" w:header="751" w:footer="0" w:gutter="0"/>
          <w:cols w:space="720"/>
          <w:titlePg/>
          <w:docGrid w:linePitch="299"/>
        </w:sectPr>
      </w:pPr>
      <w:r>
        <w:rPr>
          <w:rFonts w:ascii="Times New Roman" w:hAnsi="Times New Roman"/>
          <w:b/>
          <w:bCs/>
          <w:szCs w:val="20"/>
        </w:rPr>
        <w:t xml:space="preserve">Fig 6 - </w:t>
      </w:r>
      <w:r>
        <w:rPr>
          <w:rFonts w:ascii="Times New Roman" w:hAnsi="Times New Roman"/>
          <w:szCs w:val="20"/>
        </w:rPr>
        <w:t xml:space="preserve"> Plotagem do mapa de densidade de focos.</w:t>
      </w:r>
    </w:p>
    <w:p w14:paraId="6855768F" w14:textId="0162647A" w:rsidR="00D732EF" w:rsidRDefault="00D732EF" w:rsidP="007B5F73">
      <w:pPr>
        <w:pStyle w:val="Corpodetexto"/>
        <w:spacing w:before="1" w:line="360" w:lineRule="auto"/>
        <w:ind w:left="113" w:right="272"/>
        <w:jc w:val="center"/>
        <w:rPr>
          <w:sz w:val="20"/>
          <w:szCs w:val="20"/>
        </w:rPr>
      </w:pPr>
      <w:r w:rsidRPr="00D732EF">
        <w:rPr>
          <w:rFonts w:ascii="Times New Roman" w:hAnsi="Times New Roman"/>
          <w:noProof/>
          <w:szCs w:val="20"/>
        </w:rPr>
        <w:lastRenderedPageBreak/>
        <w:drawing>
          <wp:inline distT="0" distB="0" distL="0" distR="0" wp14:anchorId="6B4F4600" wp14:editId="2CDE4682">
            <wp:extent cx="5621554" cy="4222143"/>
            <wp:effectExtent l="0" t="0" r="0" b="6985"/>
            <wp:docPr id="5740231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3175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2692" cy="42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269" w14:textId="6643BF8B" w:rsidR="00D27F55" w:rsidRDefault="00D732EF" w:rsidP="007B5F73">
      <w:pPr>
        <w:pStyle w:val="Corpodetexto"/>
        <w:spacing w:before="1" w:line="360" w:lineRule="auto"/>
        <w:ind w:left="113" w:right="272"/>
        <w:jc w:val="center"/>
        <w:rPr>
          <w:rFonts w:ascii="Times New Roman" w:hAnsi="Times New Roman"/>
          <w:szCs w:val="20"/>
        </w:rPr>
      </w:pPr>
      <w:r>
        <w:rPr>
          <w:rFonts w:ascii="Times New Roman" w:hAnsi="Times New Roman"/>
          <w:b/>
          <w:bCs/>
          <w:szCs w:val="20"/>
        </w:rPr>
        <w:t xml:space="preserve">Fig 6 - </w:t>
      </w:r>
      <w:r>
        <w:rPr>
          <w:rFonts w:ascii="Times New Roman" w:hAnsi="Times New Roman"/>
          <w:szCs w:val="20"/>
        </w:rPr>
        <w:t xml:space="preserve"> Plotagem do mapa de densidade de focos.</w:t>
      </w:r>
    </w:p>
    <w:p w14:paraId="06AFBC07" w14:textId="77777777" w:rsidR="007B5F73" w:rsidRPr="007B5F73" w:rsidRDefault="007B5F73" w:rsidP="007B5F73">
      <w:pPr>
        <w:pStyle w:val="Corpodetexto"/>
        <w:spacing w:before="1" w:line="360" w:lineRule="auto"/>
        <w:ind w:left="113" w:right="272"/>
        <w:jc w:val="center"/>
        <w:rPr>
          <w:rFonts w:ascii="Times New Roman" w:hAnsi="Times New Roman"/>
          <w:szCs w:val="20"/>
        </w:rPr>
      </w:pPr>
    </w:p>
    <w:p w14:paraId="26C3F80B" w14:textId="16DFAC29" w:rsidR="00F157DF" w:rsidRPr="008E6604" w:rsidRDefault="000C4DB4" w:rsidP="00A33ADD">
      <w:pPr>
        <w:pStyle w:val="Ttulo1"/>
        <w:numPr>
          <w:ilvl w:val="0"/>
          <w:numId w:val="1"/>
        </w:numPr>
        <w:tabs>
          <w:tab w:val="left" w:pos="541"/>
        </w:tabs>
        <w:spacing w:before="89" w:line="360" w:lineRule="auto"/>
        <w:jc w:val="both"/>
      </w:pPr>
      <w:bookmarkStart w:id="31" w:name="_Toc185462198"/>
      <w:r w:rsidRPr="000C4DB4">
        <w:rPr>
          <w:rFonts w:ascii="Times New Roman" w:hAnsi="Times New Roman"/>
        </w:rPr>
        <w:t xml:space="preserve">Organização do código no </w:t>
      </w:r>
      <w:r w:rsidRPr="00191E89">
        <w:rPr>
          <w:rFonts w:ascii="Times New Roman" w:hAnsi="Times New Roman"/>
        </w:rPr>
        <w:t>GitHub</w:t>
      </w:r>
      <w:r w:rsidRPr="000C4DB4">
        <w:rPr>
          <w:rFonts w:ascii="Times New Roman" w:hAnsi="Times New Roman"/>
        </w:rPr>
        <w:t xml:space="preserve"> e deploy</w:t>
      </w:r>
      <w:r>
        <w:rPr>
          <w:rFonts w:ascii="Times New Roman" w:hAnsi="Times New Roman"/>
        </w:rPr>
        <w:t xml:space="preserve"> do produto</w:t>
      </w:r>
      <w:bookmarkEnd w:id="31"/>
    </w:p>
    <w:p w14:paraId="58085E69" w14:textId="04A13720" w:rsidR="008E6604" w:rsidRPr="00A33ADD" w:rsidDel="00A4022C" w:rsidRDefault="008E6604" w:rsidP="008E6604">
      <w:pPr>
        <w:pStyle w:val="Ttulo1"/>
        <w:tabs>
          <w:tab w:val="left" w:pos="541"/>
        </w:tabs>
        <w:spacing w:before="89" w:line="360" w:lineRule="auto"/>
        <w:ind w:firstLine="0"/>
        <w:jc w:val="both"/>
        <w:rPr>
          <w:del w:id="32" w:author="Enrique Vieira Mattos" w:date="2024-12-18T12:04:00Z" w16du:dateUtc="2024-12-18T15:04:00Z"/>
        </w:rPr>
      </w:pPr>
    </w:p>
    <w:p w14:paraId="2114612C" w14:textId="3DB4C646" w:rsidR="00D7129E" w:rsidRDefault="00000000" w:rsidP="00D7129E">
      <w:pPr>
        <w:pStyle w:val="Corpodetexto"/>
        <w:spacing w:before="1" w:line="360" w:lineRule="auto"/>
        <w:ind w:left="144" w:right="272" w:firstLine="677"/>
        <w:jc w:val="both"/>
      </w:pPr>
      <w:r>
        <w:rPr>
          <w:rFonts w:ascii="Times New Roman" w:hAnsi="Times New Roman"/>
        </w:rPr>
        <w:t>A</w:t>
      </w:r>
      <w:r w:rsidR="00D36B2A">
        <w:rPr>
          <w:rFonts w:ascii="Times New Roman" w:hAnsi="Times New Roman"/>
        </w:rPr>
        <w:t xml:space="preserve"> </w:t>
      </w:r>
      <w:r w:rsidR="00D732EF">
        <w:rPr>
          <w:rFonts w:ascii="Times New Roman" w:hAnsi="Times New Roman"/>
        </w:rPr>
        <w:t>biblioteca streamlit é de f</w:t>
      </w:r>
      <w:r w:rsidR="00D27F55">
        <w:rPr>
          <w:rFonts w:ascii="Times New Roman" w:hAnsi="Times New Roman"/>
        </w:rPr>
        <w:t>á</w:t>
      </w:r>
      <w:r w:rsidR="00D732EF">
        <w:rPr>
          <w:rFonts w:ascii="Times New Roman" w:hAnsi="Times New Roman"/>
        </w:rPr>
        <w:t>cil acesso e muito intuit</w:t>
      </w:r>
      <w:r w:rsidR="00D27F55">
        <w:rPr>
          <w:rFonts w:ascii="Times New Roman" w:hAnsi="Times New Roman"/>
        </w:rPr>
        <w:t>i</w:t>
      </w:r>
      <w:r w:rsidR="00D732EF">
        <w:rPr>
          <w:rFonts w:ascii="Times New Roman" w:hAnsi="Times New Roman"/>
        </w:rPr>
        <w:t>va</w:t>
      </w:r>
      <w:r w:rsidR="00D27F55">
        <w:rPr>
          <w:rFonts w:ascii="Times New Roman" w:hAnsi="Times New Roman"/>
        </w:rPr>
        <w:t>. A</w:t>
      </w:r>
      <w:r w:rsidR="00D732EF">
        <w:rPr>
          <w:rFonts w:ascii="Times New Roman" w:hAnsi="Times New Roman"/>
        </w:rPr>
        <w:t>pós a construção do c</w:t>
      </w:r>
      <w:r w:rsidR="00D27F55">
        <w:rPr>
          <w:rFonts w:ascii="Times New Roman" w:hAnsi="Times New Roman"/>
        </w:rPr>
        <w:t>ó</w:t>
      </w:r>
      <w:r w:rsidR="00D732EF">
        <w:rPr>
          <w:rFonts w:ascii="Times New Roman" w:hAnsi="Times New Roman"/>
        </w:rPr>
        <w:t>digo em seu ambiente remoto</w:t>
      </w:r>
      <w:r w:rsidR="00D7129E">
        <w:rPr>
          <w:rFonts w:ascii="Times New Roman" w:hAnsi="Times New Roman"/>
        </w:rPr>
        <w:t>, para que o site seja funcional para o p</w:t>
      </w:r>
      <w:r w:rsidR="00D27F55">
        <w:rPr>
          <w:rFonts w:ascii="Times New Roman" w:hAnsi="Times New Roman"/>
        </w:rPr>
        <w:t>ú</w:t>
      </w:r>
      <w:r w:rsidR="00D7129E">
        <w:rPr>
          <w:rFonts w:ascii="Times New Roman" w:hAnsi="Times New Roman"/>
        </w:rPr>
        <w:t xml:space="preserve">blico, deve ser </w:t>
      </w:r>
      <w:r w:rsidR="00D27F55">
        <w:rPr>
          <w:rFonts w:ascii="Times New Roman" w:hAnsi="Times New Roman"/>
        </w:rPr>
        <w:t xml:space="preserve">realizado </w:t>
      </w:r>
      <w:r w:rsidR="00D7129E">
        <w:rPr>
          <w:rFonts w:ascii="Times New Roman" w:hAnsi="Times New Roman"/>
        </w:rPr>
        <w:t>o seguinte passo</w:t>
      </w:r>
      <w:r w:rsidR="00D27F55">
        <w:rPr>
          <w:rFonts w:ascii="Times New Roman" w:hAnsi="Times New Roman"/>
        </w:rPr>
        <w:t>-</w:t>
      </w:r>
      <w:r w:rsidR="00D7129E">
        <w:rPr>
          <w:rFonts w:ascii="Times New Roman" w:hAnsi="Times New Roman"/>
        </w:rPr>
        <w:t>a</w:t>
      </w:r>
      <w:r w:rsidR="00D27F55">
        <w:rPr>
          <w:rFonts w:ascii="Times New Roman" w:hAnsi="Times New Roman"/>
        </w:rPr>
        <w:t>-</w:t>
      </w:r>
      <w:r w:rsidR="00D7129E">
        <w:rPr>
          <w:rFonts w:ascii="Times New Roman" w:hAnsi="Times New Roman"/>
        </w:rPr>
        <w:t>passo.</w:t>
      </w:r>
    </w:p>
    <w:p w14:paraId="6C2F3117" w14:textId="77777777" w:rsidR="00D7129E" w:rsidRDefault="00D7129E" w:rsidP="00D7129E">
      <w:pPr>
        <w:pStyle w:val="Corpodetexto"/>
        <w:spacing w:before="1" w:line="360" w:lineRule="auto"/>
        <w:ind w:right="272"/>
        <w:jc w:val="both"/>
      </w:pPr>
    </w:p>
    <w:p w14:paraId="21471993" w14:textId="77777777" w:rsidR="000C4DB4" w:rsidRPr="009E667A" w:rsidRDefault="000C4DB4" w:rsidP="000C4DB4">
      <w:pPr>
        <w:pStyle w:val="Ttulo1"/>
        <w:numPr>
          <w:ilvl w:val="1"/>
          <w:numId w:val="1"/>
        </w:numPr>
        <w:tabs>
          <w:tab w:val="left" w:pos="541"/>
        </w:tabs>
        <w:spacing w:line="360" w:lineRule="auto"/>
        <w:jc w:val="both"/>
      </w:pPr>
      <w:bookmarkStart w:id="33" w:name="_Toc185462199"/>
      <w:r>
        <w:rPr>
          <w:rFonts w:ascii="Times New Roman" w:hAnsi="Times New Roman"/>
        </w:rPr>
        <w:t>GITHUB</w:t>
      </w:r>
      <w:bookmarkEnd w:id="33"/>
    </w:p>
    <w:p w14:paraId="5911B87D" w14:textId="2C90E39C" w:rsidR="000C4DB4" w:rsidRPr="007B5F73" w:rsidRDefault="000C4DB4" w:rsidP="007B5F73">
      <w:pPr>
        <w:pStyle w:val="Ttulo1"/>
        <w:tabs>
          <w:tab w:val="left" w:pos="541"/>
        </w:tabs>
        <w:spacing w:line="360" w:lineRule="auto"/>
        <w:ind w:firstLine="0"/>
        <w:jc w:val="both"/>
        <w:rPr>
          <w:rFonts w:ascii="Times New Roman" w:hAnsi="Times New Roman"/>
          <w:b w:val="0"/>
          <w:bCs w:val="0"/>
        </w:rPr>
      </w:pPr>
      <w:bookmarkStart w:id="34" w:name="_Toc185462200"/>
      <w:r w:rsidRPr="00527792">
        <w:rPr>
          <w:rFonts w:ascii="Times New Roman" w:hAnsi="Times New Roman"/>
          <w:b w:val="0"/>
          <w:bCs w:val="0"/>
        </w:rPr>
        <w:t>O processamento</w:t>
      </w:r>
      <w:r>
        <w:rPr>
          <w:rFonts w:ascii="Times New Roman" w:hAnsi="Times New Roman"/>
          <w:b w:val="0"/>
          <w:bCs w:val="0"/>
        </w:rPr>
        <w:t xml:space="preserve"> dos códigos é realizado através do </w:t>
      </w:r>
      <w:r w:rsidRPr="000C4DB4">
        <w:rPr>
          <w:rFonts w:ascii="Times New Roman" w:hAnsi="Times New Roman"/>
          <w:b w:val="0"/>
          <w:bCs w:val="0"/>
        </w:rPr>
        <w:t xml:space="preserve">Ambiente de Desenvolvimento Visual Studio Code </w:t>
      </w:r>
      <w:r>
        <w:rPr>
          <w:rFonts w:ascii="Times New Roman" w:hAnsi="Times New Roman"/>
          <w:b w:val="0"/>
          <w:bCs w:val="0"/>
        </w:rPr>
        <w:t>(VSCODE) a estrutura de diretórios e arquivos é como mostrado na figura a seguir.</w:t>
      </w:r>
      <w:bookmarkEnd w:id="34"/>
      <w:r>
        <w:rPr>
          <w:rFonts w:ascii="Times New Roman" w:hAnsi="Times New Roman"/>
          <w:b w:val="0"/>
          <w:bCs w:val="0"/>
        </w:rPr>
        <w:t xml:space="preserve"> </w:t>
      </w:r>
      <w:r w:rsidR="00D36B2A" w:rsidRPr="000C4DB4">
        <w:rPr>
          <w:rFonts w:ascii="Times New Roman" w:hAnsi="Times New Roman"/>
          <w:b w:val="0"/>
          <w:bCs w:val="0"/>
        </w:rPr>
        <w:t xml:space="preserve"> </w:t>
      </w:r>
    </w:p>
    <w:p w14:paraId="3B5DBDB3" w14:textId="211D521C" w:rsidR="00D36B2A" w:rsidRPr="008C60E4" w:rsidRDefault="00D36B2A" w:rsidP="0054136F">
      <w:pPr>
        <w:pStyle w:val="Ttulo1"/>
        <w:tabs>
          <w:tab w:val="left" w:pos="541"/>
        </w:tabs>
        <w:spacing w:line="360" w:lineRule="auto"/>
        <w:ind w:left="0" w:firstLine="0"/>
        <w:jc w:val="center"/>
      </w:pPr>
      <w:bookmarkStart w:id="35" w:name="_Toc185462201"/>
      <w:r w:rsidRPr="00D36B2A">
        <w:rPr>
          <w:rFonts w:ascii="Times New Roman" w:hAnsi="Times New Roman"/>
          <w:b w:val="0"/>
          <w:bCs w:val="0"/>
          <w:noProof/>
        </w:rPr>
        <w:lastRenderedPageBreak/>
        <w:drawing>
          <wp:inline distT="0" distB="0" distL="0" distR="0" wp14:anchorId="285A7745" wp14:editId="530D4AB1">
            <wp:extent cx="5339751" cy="2465732"/>
            <wp:effectExtent l="0" t="0" r="0" b="0"/>
            <wp:docPr id="2084572333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72333" name="Imagem 1" descr="Text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4087" cy="247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2884B5B8" w14:textId="576F549F" w:rsidR="008C60E4" w:rsidRDefault="00D36B2A" w:rsidP="009E667A">
      <w:pPr>
        <w:pStyle w:val="Ttulo1"/>
        <w:tabs>
          <w:tab w:val="left" w:pos="541"/>
        </w:tabs>
        <w:spacing w:line="360" w:lineRule="auto"/>
        <w:jc w:val="center"/>
        <w:rPr>
          <w:b w:val="0"/>
          <w:bCs w:val="0"/>
          <w:sz w:val="20"/>
          <w:szCs w:val="20"/>
        </w:rPr>
      </w:pPr>
      <w:bookmarkStart w:id="36" w:name="_Toc185462202"/>
      <w:r>
        <w:rPr>
          <w:rFonts w:ascii="Times New Roman" w:hAnsi="Times New Roman"/>
          <w:szCs w:val="20"/>
        </w:rPr>
        <w:t xml:space="preserve">Fig 7 – </w:t>
      </w:r>
      <w:r>
        <w:rPr>
          <w:rFonts w:ascii="Times New Roman" w:hAnsi="Times New Roman"/>
          <w:b w:val="0"/>
          <w:bCs w:val="0"/>
          <w:szCs w:val="20"/>
        </w:rPr>
        <w:t>Localização dos arquivos na pasta principal.</w:t>
      </w:r>
      <w:bookmarkEnd w:id="36"/>
    </w:p>
    <w:p w14:paraId="6E4F3E92" w14:textId="77777777" w:rsidR="00A33ADD" w:rsidRPr="00A33ADD" w:rsidRDefault="00A33ADD" w:rsidP="00A33ADD">
      <w:pPr>
        <w:pStyle w:val="Ttulo1"/>
        <w:tabs>
          <w:tab w:val="left" w:pos="541"/>
        </w:tabs>
        <w:spacing w:line="360" w:lineRule="auto"/>
        <w:jc w:val="both"/>
        <w:rPr>
          <w:b w:val="0"/>
          <w:bCs w:val="0"/>
          <w:sz w:val="20"/>
          <w:szCs w:val="20"/>
        </w:rPr>
      </w:pPr>
    </w:p>
    <w:p w14:paraId="42379ECD" w14:textId="1DFBB9C9" w:rsidR="00D36B2A" w:rsidDel="000C4DB4" w:rsidRDefault="00D36B2A" w:rsidP="000C4DB4">
      <w:pPr>
        <w:pStyle w:val="Ttulo1"/>
        <w:tabs>
          <w:tab w:val="left" w:pos="541"/>
        </w:tabs>
        <w:spacing w:line="360" w:lineRule="auto"/>
        <w:ind w:firstLine="0"/>
        <w:jc w:val="both"/>
        <w:rPr>
          <w:del w:id="37" w:author="Enrique Vieira Mattos" w:date="2024-12-18T16:55:00Z" w16du:dateUtc="2024-12-18T19:55:00Z"/>
          <w:b w:val="0"/>
          <w:bCs w:val="0"/>
        </w:rPr>
      </w:pPr>
      <w:bookmarkStart w:id="38" w:name="_Toc185462203"/>
      <w:r>
        <w:rPr>
          <w:rFonts w:ascii="Times New Roman" w:hAnsi="Times New Roman"/>
          <w:b w:val="0"/>
          <w:bCs w:val="0"/>
        </w:rPr>
        <w:t>Após feito o c</w:t>
      </w:r>
      <w:r w:rsidR="00D27F55">
        <w:rPr>
          <w:rFonts w:ascii="Times New Roman" w:hAnsi="Times New Roman"/>
          <w:b w:val="0"/>
          <w:bCs w:val="0"/>
        </w:rPr>
        <w:t>ó</w:t>
      </w:r>
      <w:r>
        <w:rPr>
          <w:rFonts w:ascii="Times New Roman" w:hAnsi="Times New Roman"/>
          <w:b w:val="0"/>
          <w:bCs w:val="0"/>
        </w:rPr>
        <w:t>digo e organizado em uma pasta, deve se criar uma conta no GitHub,</w:t>
      </w:r>
      <w:bookmarkEnd w:id="38"/>
      <w:ins w:id="39" w:author="Enrique Vieira Mattos" w:date="2024-12-18T16:55:00Z" w16du:dateUtc="2024-12-18T19:55:00Z">
        <w:r w:rsidR="000C4DB4">
          <w:rPr>
            <w:rFonts w:ascii="Times New Roman" w:hAnsi="Times New Roman"/>
            <w:b w:val="0"/>
            <w:bCs w:val="0"/>
          </w:rPr>
          <w:t xml:space="preserve"> </w:t>
        </w:r>
      </w:ins>
    </w:p>
    <w:p w14:paraId="6C2CCDB3" w14:textId="05623E92" w:rsidR="00D36B2A" w:rsidRDefault="00D36B2A" w:rsidP="00332197">
      <w:pPr>
        <w:pStyle w:val="Ttulo1"/>
        <w:tabs>
          <w:tab w:val="left" w:pos="541"/>
        </w:tabs>
        <w:spacing w:line="360" w:lineRule="auto"/>
        <w:ind w:firstLine="0"/>
        <w:jc w:val="both"/>
        <w:rPr>
          <w:b w:val="0"/>
          <w:bCs w:val="0"/>
        </w:rPr>
      </w:pPr>
      <w:bookmarkStart w:id="40" w:name="_Toc185462204"/>
      <w:r>
        <w:rPr>
          <w:rFonts w:ascii="Times New Roman" w:hAnsi="Times New Roman"/>
          <w:b w:val="0"/>
          <w:bCs w:val="0"/>
        </w:rPr>
        <w:t>para que possa ser feito o commit do c</w:t>
      </w:r>
      <w:r w:rsidR="000C4DB4">
        <w:rPr>
          <w:rFonts w:ascii="Times New Roman" w:hAnsi="Times New Roman"/>
          <w:b w:val="0"/>
          <w:bCs w:val="0"/>
        </w:rPr>
        <w:t>ó</w:t>
      </w:r>
      <w:r>
        <w:rPr>
          <w:rFonts w:ascii="Times New Roman" w:hAnsi="Times New Roman"/>
          <w:b w:val="0"/>
          <w:bCs w:val="0"/>
        </w:rPr>
        <w:t>digo no GitHub.</w:t>
      </w:r>
      <w:r w:rsidR="000C4DB4">
        <w:rPr>
          <w:rFonts w:ascii="Times New Roman" w:hAnsi="Times New Roman"/>
          <w:b w:val="0"/>
          <w:bCs w:val="0"/>
        </w:rPr>
        <w:t xml:space="preserve"> Utilizando como referência a mesma estutura de diretórios criada no computador</w:t>
      </w:r>
      <w:r w:rsidR="005018F8">
        <w:rPr>
          <w:rFonts w:ascii="Times New Roman" w:hAnsi="Times New Roman"/>
          <w:b w:val="0"/>
          <w:bCs w:val="0"/>
        </w:rPr>
        <w:t>,</w:t>
      </w:r>
      <w:r w:rsidR="000C4DB4">
        <w:rPr>
          <w:rFonts w:ascii="Times New Roman" w:hAnsi="Times New Roman"/>
          <w:b w:val="0"/>
          <w:bCs w:val="0"/>
        </w:rPr>
        <w:t xml:space="preserve"> deverá ser montado no GitHub.</w:t>
      </w:r>
      <w:bookmarkEnd w:id="40"/>
    </w:p>
    <w:p w14:paraId="2CC4D22A" w14:textId="76CBF810" w:rsidR="00D36B2A" w:rsidRDefault="00D36B2A" w:rsidP="009E667A">
      <w:pPr>
        <w:pStyle w:val="Ttulo1"/>
        <w:tabs>
          <w:tab w:val="left" w:pos="541"/>
        </w:tabs>
        <w:spacing w:line="360" w:lineRule="auto"/>
        <w:ind w:left="0" w:firstLine="0"/>
        <w:jc w:val="center"/>
        <w:rPr>
          <w:b w:val="0"/>
          <w:bCs w:val="0"/>
        </w:rPr>
      </w:pPr>
      <w:bookmarkStart w:id="41" w:name="_Toc185462205"/>
      <w:r w:rsidRPr="00D36B2A">
        <w:rPr>
          <w:rFonts w:ascii="Times New Roman" w:hAnsi="Times New Roman"/>
          <w:b w:val="0"/>
          <w:bCs w:val="0"/>
          <w:noProof/>
        </w:rPr>
        <w:drawing>
          <wp:inline distT="0" distB="0" distL="0" distR="0" wp14:anchorId="09F86F55" wp14:editId="370B4CE1">
            <wp:extent cx="5667483" cy="3212327"/>
            <wp:effectExtent l="0" t="0" r="0" b="7620"/>
            <wp:docPr id="1900256093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56093" name="Imagem 1" descr="Tela de computador com fundo pre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3272" cy="32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7F571309" w14:textId="5C500F3A" w:rsidR="00A33ADD" w:rsidRDefault="00D36B2A" w:rsidP="009E667A">
      <w:pPr>
        <w:pStyle w:val="Ttulo1"/>
        <w:tabs>
          <w:tab w:val="left" w:pos="541"/>
        </w:tabs>
        <w:spacing w:line="360" w:lineRule="auto"/>
        <w:jc w:val="center"/>
        <w:rPr>
          <w:rFonts w:ascii="Times New Roman" w:hAnsi="Times New Roman"/>
          <w:b w:val="0"/>
          <w:bCs w:val="0"/>
          <w:szCs w:val="20"/>
        </w:rPr>
      </w:pPr>
      <w:bookmarkStart w:id="42" w:name="_Toc185462206"/>
      <w:r>
        <w:rPr>
          <w:rFonts w:ascii="Times New Roman" w:hAnsi="Times New Roman"/>
          <w:szCs w:val="20"/>
        </w:rPr>
        <w:t xml:space="preserve">Fig 8 – </w:t>
      </w:r>
      <w:r w:rsidR="00CF04CB">
        <w:rPr>
          <w:rFonts w:ascii="Times New Roman" w:hAnsi="Times New Roman"/>
          <w:b w:val="0"/>
          <w:bCs w:val="0"/>
          <w:szCs w:val="20"/>
        </w:rPr>
        <w:t>Pasta anterior, agora dentro de um diret</w:t>
      </w:r>
      <w:r w:rsidR="000C4DB4">
        <w:rPr>
          <w:rFonts w:ascii="Times New Roman" w:hAnsi="Times New Roman"/>
          <w:b w:val="0"/>
          <w:bCs w:val="0"/>
          <w:szCs w:val="20"/>
        </w:rPr>
        <w:t>ó</w:t>
      </w:r>
      <w:r w:rsidR="00CF04CB">
        <w:rPr>
          <w:rFonts w:ascii="Times New Roman" w:hAnsi="Times New Roman"/>
          <w:b w:val="0"/>
          <w:bCs w:val="0"/>
          <w:szCs w:val="20"/>
        </w:rPr>
        <w:t>rio do GitHub.</w:t>
      </w:r>
      <w:bookmarkEnd w:id="42"/>
    </w:p>
    <w:p w14:paraId="1D3B729A" w14:textId="77777777" w:rsidR="00A4022C" w:rsidRPr="008E6604" w:rsidRDefault="00A4022C" w:rsidP="008E6604">
      <w:pPr>
        <w:pStyle w:val="Ttulo1"/>
        <w:tabs>
          <w:tab w:val="left" w:pos="541"/>
        </w:tabs>
        <w:spacing w:line="360" w:lineRule="auto"/>
        <w:jc w:val="both"/>
        <w:rPr>
          <w:b w:val="0"/>
          <w:bCs w:val="0"/>
          <w:sz w:val="20"/>
          <w:szCs w:val="20"/>
        </w:rPr>
      </w:pPr>
    </w:p>
    <w:p w14:paraId="5D5BE7EC" w14:textId="5726A84E" w:rsidR="00D36B2A" w:rsidRPr="00332197" w:rsidRDefault="005018F8" w:rsidP="00D36B2A">
      <w:pPr>
        <w:pStyle w:val="Ttulo1"/>
        <w:numPr>
          <w:ilvl w:val="1"/>
          <w:numId w:val="1"/>
        </w:numPr>
        <w:tabs>
          <w:tab w:val="left" w:pos="541"/>
        </w:tabs>
        <w:spacing w:line="360" w:lineRule="auto"/>
        <w:jc w:val="both"/>
        <w:rPr>
          <w:rFonts w:ascii="Times New Roman" w:hAnsi="Times New Roman" w:cs="Times New Roman"/>
        </w:rPr>
      </w:pPr>
      <w:bookmarkStart w:id="43" w:name="_Toc185462207"/>
      <w:r w:rsidRPr="005018F8">
        <w:rPr>
          <w:rFonts w:ascii="Times New Roman" w:hAnsi="Times New Roman" w:cs="Times New Roman"/>
        </w:rPr>
        <w:t>Deploy do produto</w:t>
      </w:r>
      <w:bookmarkEnd w:id="43"/>
    </w:p>
    <w:p w14:paraId="2E648073" w14:textId="5FA1AC7C" w:rsidR="008E6604" w:rsidRPr="00332197" w:rsidDel="00A4022C" w:rsidRDefault="008E6604" w:rsidP="008E6604">
      <w:pPr>
        <w:pStyle w:val="Ttulo1"/>
        <w:tabs>
          <w:tab w:val="left" w:pos="541"/>
        </w:tabs>
        <w:spacing w:line="360" w:lineRule="auto"/>
        <w:ind w:firstLine="0"/>
        <w:jc w:val="both"/>
        <w:rPr>
          <w:del w:id="44" w:author="Enrique Vieira Mattos" w:date="2024-12-18T12:05:00Z" w16du:dateUtc="2024-12-18T15:05:00Z"/>
          <w:rFonts w:ascii="Times New Roman" w:hAnsi="Times New Roman" w:cs="Times New Roman"/>
        </w:rPr>
      </w:pPr>
    </w:p>
    <w:p w14:paraId="11C3D2E9" w14:textId="1D172619" w:rsidR="00E11BA6" w:rsidRDefault="00CF04CB" w:rsidP="00332197">
      <w:pPr>
        <w:spacing w:line="360" w:lineRule="auto"/>
        <w:ind w:firstLine="720"/>
        <w:jc w:val="both"/>
        <w:rPr>
          <w:ins w:id="45" w:author="Enrique Vieira Mattos" w:date="2024-12-18T17:28:00Z" w16du:dateUtc="2024-12-18T20:28:00Z"/>
          <w:rFonts w:ascii="Times New Roman" w:hAnsi="Times New Roman"/>
          <w:sz w:val="24"/>
        </w:rPr>
      </w:pPr>
      <w:r w:rsidRPr="005018F8">
        <w:rPr>
          <w:rFonts w:ascii="Times New Roman" w:hAnsi="Times New Roman" w:cs="Times New Roman"/>
          <w:sz w:val="24"/>
          <w:szCs w:val="24"/>
        </w:rPr>
        <w:t xml:space="preserve">Após </w:t>
      </w:r>
      <w:r w:rsidR="005018F8" w:rsidRPr="005018F8">
        <w:rPr>
          <w:rFonts w:ascii="Times New Roman" w:hAnsi="Times New Roman" w:cs="Times New Roman"/>
          <w:sz w:val="24"/>
          <w:szCs w:val="24"/>
        </w:rPr>
        <w:t xml:space="preserve">ser realizado os </w:t>
      </w:r>
      <w:r w:rsidRPr="005018F8">
        <w:rPr>
          <w:rFonts w:ascii="Times New Roman" w:hAnsi="Times New Roman" w:cs="Times New Roman"/>
          <w:sz w:val="24"/>
          <w:szCs w:val="24"/>
        </w:rPr>
        <w:t>passos ante</w:t>
      </w:r>
      <w:r w:rsidR="00E11BA6" w:rsidRPr="005018F8">
        <w:rPr>
          <w:rFonts w:ascii="Times New Roman" w:hAnsi="Times New Roman" w:cs="Times New Roman"/>
          <w:sz w:val="24"/>
          <w:szCs w:val="24"/>
        </w:rPr>
        <w:t xml:space="preserve">riores, </w:t>
      </w:r>
      <w:r w:rsidR="005018F8" w:rsidRPr="005018F8">
        <w:rPr>
          <w:rFonts w:ascii="Times New Roman" w:hAnsi="Times New Roman" w:cs="Times New Roman"/>
          <w:sz w:val="24"/>
          <w:szCs w:val="24"/>
        </w:rPr>
        <w:t xml:space="preserve">agora deverá ser realizado o deploy do produto no site do streamlit. Para isto deverá ser criado uma conta no </w:t>
      </w:r>
      <w:r w:rsidR="00E11BA6" w:rsidRPr="005018F8">
        <w:rPr>
          <w:rFonts w:ascii="Times New Roman" w:hAnsi="Times New Roman" w:cs="Times New Roman"/>
          <w:sz w:val="24"/>
          <w:szCs w:val="24"/>
        </w:rPr>
        <w:t>site do streamlit,</w:t>
      </w:r>
      <w:r w:rsidR="00E11BA6" w:rsidRPr="005018F8">
        <w:rPr>
          <w:rFonts w:ascii="Times New Roman" w:hAnsi="Times New Roman" w:cs="Times New Roman"/>
          <w:sz w:val="24"/>
          <w:szCs w:val="24"/>
        </w:rPr>
        <w:br/>
        <w:t xml:space="preserve">localizado em: </w:t>
      </w:r>
      <w:r w:rsidR="00E11BA6" w:rsidRPr="00332197">
        <w:fldChar w:fldCharType="begin"/>
      </w:r>
      <w:r w:rsidR="00E11BA6" w:rsidRPr="00332197">
        <w:rPr>
          <w:rFonts w:ascii="Times New Roman" w:hAnsi="Times New Roman" w:cs="Times New Roman"/>
          <w:sz w:val="24"/>
          <w:szCs w:val="24"/>
        </w:rPr>
        <w:instrText>HYPERLINK "https://streamlit.io/"</w:instrText>
      </w:r>
      <w:r w:rsidR="00E11BA6" w:rsidRPr="00332197">
        <w:fldChar w:fldCharType="separate"/>
      </w:r>
      <w:r w:rsidR="00E11BA6" w:rsidRPr="00332197">
        <w:rPr>
          <w:rStyle w:val="Hyperlink"/>
          <w:rFonts w:ascii="Times New Roman" w:hAnsi="Times New Roman" w:cs="Times New Roman"/>
          <w:sz w:val="24"/>
          <w:szCs w:val="24"/>
        </w:rPr>
        <w:t>https://streamlit.io/</w:t>
      </w:r>
      <w:r w:rsidR="00E11BA6" w:rsidRPr="00332197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r w:rsidR="00E11BA6" w:rsidRPr="005018F8">
        <w:rPr>
          <w:rFonts w:ascii="Times New Roman" w:hAnsi="Times New Roman" w:cs="Times New Roman"/>
          <w:sz w:val="24"/>
          <w:szCs w:val="24"/>
        </w:rPr>
        <w:t>.</w:t>
      </w:r>
      <w:r w:rsidR="005018F8" w:rsidRPr="005018F8">
        <w:rPr>
          <w:rFonts w:ascii="Times New Roman" w:hAnsi="Times New Roman" w:cs="Times New Roman"/>
          <w:sz w:val="24"/>
          <w:szCs w:val="24"/>
        </w:rPr>
        <w:t xml:space="preserve"> Após criar a conta </w:t>
      </w:r>
      <w:r w:rsidR="005018F8">
        <w:rPr>
          <w:rFonts w:ascii="Times New Roman" w:hAnsi="Times New Roman" w:cs="Times New Roman"/>
          <w:sz w:val="24"/>
          <w:szCs w:val="24"/>
        </w:rPr>
        <w:t xml:space="preserve">no streamlit, </w:t>
      </w:r>
      <w:r w:rsidR="005018F8" w:rsidRPr="005018F8">
        <w:rPr>
          <w:rFonts w:ascii="Times New Roman" w:hAnsi="Times New Roman" w:cs="Times New Roman"/>
          <w:sz w:val="24"/>
          <w:szCs w:val="24"/>
        </w:rPr>
        <w:t xml:space="preserve">agora será realizado o </w:t>
      </w:r>
      <w:r w:rsidR="005018F8" w:rsidRPr="005018F8">
        <w:rPr>
          <w:rFonts w:ascii="Times New Roman" w:hAnsi="Times New Roman" w:cs="Times New Roman"/>
          <w:sz w:val="24"/>
          <w:szCs w:val="24"/>
        </w:rPr>
        <w:lastRenderedPageBreak/>
        <w:t xml:space="preserve">deploy do produto. </w:t>
      </w:r>
      <w:r w:rsidR="005018F8">
        <w:rPr>
          <w:rFonts w:ascii="Times New Roman" w:hAnsi="Times New Roman" w:cs="Times New Roman"/>
          <w:sz w:val="24"/>
          <w:szCs w:val="24"/>
        </w:rPr>
        <w:t xml:space="preserve">Para isso ao acessar o site do streamlit, clique na </w:t>
      </w:r>
      <w:r w:rsidR="00E11BA6">
        <w:rPr>
          <w:rFonts w:ascii="Times New Roman" w:hAnsi="Times New Roman"/>
          <w:sz w:val="24"/>
        </w:rPr>
        <w:t>opção “Create app”</w:t>
      </w:r>
      <w:r w:rsidR="005018F8">
        <w:rPr>
          <w:rFonts w:ascii="Times New Roman" w:hAnsi="Times New Roman"/>
          <w:sz w:val="24"/>
        </w:rPr>
        <w:t xml:space="preserve">, localizado no </w:t>
      </w:r>
      <w:r w:rsidR="00E11BA6">
        <w:rPr>
          <w:rFonts w:ascii="Times New Roman" w:hAnsi="Times New Roman"/>
          <w:sz w:val="24"/>
        </w:rPr>
        <w:t>canto direto superior</w:t>
      </w:r>
      <w:r w:rsidR="005018F8">
        <w:rPr>
          <w:rFonts w:ascii="Times New Roman" w:hAnsi="Times New Roman"/>
          <w:sz w:val="24"/>
        </w:rPr>
        <w:t xml:space="preserve"> da página, como mostrado na figura a seguir. </w:t>
      </w:r>
    </w:p>
    <w:p w14:paraId="2D82E49E" w14:textId="77777777" w:rsidR="005018F8" w:rsidRDefault="005018F8">
      <w:pPr>
        <w:spacing w:line="360" w:lineRule="auto"/>
        <w:jc w:val="both"/>
      </w:pPr>
    </w:p>
    <w:p w14:paraId="40E59ACF" w14:textId="06D22397" w:rsidR="00C14B0A" w:rsidRDefault="00E11BA6">
      <w:pPr>
        <w:spacing w:line="360" w:lineRule="auto"/>
        <w:jc w:val="both"/>
      </w:pPr>
      <w:r>
        <w:rPr>
          <w:rFonts w:ascii="Times New Roman" w:hAnsi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C7B0643" wp14:editId="71DB000F">
                <wp:simplePos x="0" y="0"/>
                <wp:positionH relativeFrom="column">
                  <wp:posOffset>5114925</wp:posOffset>
                </wp:positionH>
                <wp:positionV relativeFrom="paragraph">
                  <wp:posOffset>327025</wp:posOffset>
                </wp:positionV>
                <wp:extent cx="600075" cy="304800"/>
                <wp:effectExtent l="0" t="38100" r="47625" b="19050"/>
                <wp:wrapNone/>
                <wp:docPr id="1212815039" name="Conector de Seta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0683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" o:spid="_x0000_s1026" type="#_x0000_t32" style="position:absolute;margin-left:402.75pt;margin-top:25.75pt;width:47.25pt;height:24pt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" strokecolor="#bc4542 [3045]">
                <v:stroke endarrow="block"/>
              </v:shape>
            </w:pict>
          </mc:Fallback>
        </mc:AlternateContent>
      </w:r>
      <w:r w:rsidRPr="00E11BA6">
        <w:rPr>
          <w:rFonts w:ascii="Times New Roman" w:hAnsi="Times New Roman"/>
          <w:noProof/>
          <w:sz w:val="24"/>
        </w:rPr>
        <w:drawing>
          <wp:inline distT="0" distB="0" distL="0" distR="0" wp14:anchorId="7B1A3A06" wp14:editId="001AC076">
            <wp:extent cx="6369050" cy="1725295"/>
            <wp:effectExtent l="0" t="0" r="4445" b="0"/>
            <wp:docPr id="140726234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62340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3376" w14:textId="77777777" w:rsidR="005018F8" w:rsidRDefault="005018F8" w:rsidP="009E667A">
      <w:pPr>
        <w:spacing w:line="360" w:lineRule="auto"/>
        <w:jc w:val="center"/>
        <w:rPr>
          <w:ins w:id="46" w:author="Enrique Vieira Mattos" w:date="2024-12-18T17:28:00Z" w16du:dateUtc="2024-12-18T20:28:00Z"/>
          <w:rFonts w:ascii="Times New Roman" w:hAnsi="Times New Roman"/>
          <w:b/>
          <w:bCs/>
          <w:sz w:val="24"/>
          <w:szCs w:val="20"/>
          <w:lang w:val="pt-BR"/>
        </w:rPr>
      </w:pPr>
    </w:p>
    <w:p w14:paraId="5235A24C" w14:textId="7562DF2E" w:rsidR="00E11BA6" w:rsidRDefault="00E11BA6" w:rsidP="009E667A">
      <w:pPr>
        <w:spacing w:line="360" w:lineRule="auto"/>
        <w:jc w:val="center"/>
        <w:rPr>
          <w:ins w:id="47" w:author="Enrique Vieira Mattos" w:date="2024-12-18T17:30:00Z" w16du:dateUtc="2024-12-18T20:30:00Z"/>
          <w:rFonts w:ascii="Times New Roman" w:hAnsi="Times New Roman"/>
          <w:sz w:val="24"/>
          <w:szCs w:val="20"/>
          <w:lang w:val="pt-BR"/>
        </w:rPr>
      </w:pPr>
      <w:proofErr w:type="spellStart"/>
      <w:r w:rsidRPr="008C60E4">
        <w:rPr>
          <w:rFonts w:ascii="Times New Roman" w:hAnsi="Times New Roman"/>
          <w:b/>
          <w:bCs/>
          <w:sz w:val="24"/>
          <w:szCs w:val="20"/>
          <w:lang w:val="pt-BR"/>
        </w:rPr>
        <w:t>Fig</w:t>
      </w:r>
      <w:proofErr w:type="spellEnd"/>
      <w:r w:rsidRPr="008C60E4">
        <w:rPr>
          <w:rFonts w:ascii="Times New Roman" w:hAnsi="Times New Roman"/>
          <w:b/>
          <w:bCs/>
          <w:sz w:val="24"/>
          <w:szCs w:val="20"/>
          <w:lang w:val="pt-BR"/>
        </w:rPr>
        <w:t xml:space="preserve"> 9 – </w:t>
      </w:r>
      <w:r w:rsidRPr="008C60E4">
        <w:rPr>
          <w:rFonts w:ascii="Times New Roman" w:hAnsi="Times New Roman"/>
          <w:sz w:val="24"/>
          <w:szCs w:val="20"/>
          <w:lang w:val="pt-BR"/>
        </w:rPr>
        <w:t xml:space="preserve">Homepage do </w:t>
      </w:r>
      <w:proofErr w:type="spellStart"/>
      <w:r w:rsidRPr="008C60E4">
        <w:rPr>
          <w:rFonts w:ascii="Times New Roman" w:hAnsi="Times New Roman"/>
          <w:sz w:val="24"/>
          <w:szCs w:val="20"/>
          <w:lang w:val="pt-BR"/>
        </w:rPr>
        <w:t>streamlit</w:t>
      </w:r>
      <w:proofErr w:type="spellEnd"/>
      <w:r w:rsidRPr="008C60E4">
        <w:rPr>
          <w:rFonts w:ascii="Times New Roman" w:hAnsi="Times New Roman"/>
          <w:sz w:val="24"/>
          <w:szCs w:val="20"/>
          <w:lang w:val="pt-BR"/>
        </w:rPr>
        <w:t xml:space="preserve">. </w:t>
      </w:r>
      <w:r w:rsidRPr="00E11BA6">
        <w:rPr>
          <w:rFonts w:ascii="Times New Roman" w:hAnsi="Times New Roman"/>
          <w:sz w:val="24"/>
          <w:szCs w:val="20"/>
          <w:lang w:val="pt-BR"/>
        </w:rPr>
        <w:t>Seta vermelha indica a o</w:t>
      </w:r>
      <w:r>
        <w:rPr>
          <w:rFonts w:ascii="Times New Roman" w:hAnsi="Times New Roman"/>
          <w:sz w:val="24"/>
          <w:szCs w:val="20"/>
          <w:lang w:val="pt-BR"/>
        </w:rPr>
        <w:t xml:space="preserve">pção </w:t>
      </w:r>
      <w:r w:rsidR="005018F8">
        <w:rPr>
          <w:rFonts w:ascii="Times New Roman" w:hAnsi="Times New Roman"/>
          <w:sz w:val="24"/>
          <w:szCs w:val="20"/>
          <w:lang w:val="pt-BR"/>
        </w:rPr>
        <w:t>para a criação do App</w:t>
      </w:r>
      <w:r>
        <w:rPr>
          <w:rFonts w:ascii="Times New Roman" w:hAnsi="Times New Roman"/>
          <w:sz w:val="24"/>
          <w:szCs w:val="20"/>
          <w:lang w:val="pt-BR"/>
        </w:rPr>
        <w:t>.</w:t>
      </w:r>
    </w:p>
    <w:p w14:paraId="2B02CA85" w14:textId="77777777" w:rsidR="005018F8" w:rsidRDefault="005018F8" w:rsidP="009E667A">
      <w:pPr>
        <w:spacing w:line="360" w:lineRule="auto"/>
        <w:jc w:val="center"/>
        <w:rPr>
          <w:sz w:val="20"/>
          <w:szCs w:val="20"/>
          <w:lang w:val="pt-BR"/>
        </w:rPr>
      </w:pPr>
    </w:p>
    <w:p w14:paraId="20BFEF8A" w14:textId="3AE9F7C9" w:rsidR="00B94F05" w:rsidRDefault="005018F8" w:rsidP="00191E89">
      <w:pPr>
        <w:spacing w:line="360" w:lineRule="auto"/>
        <w:ind w:firstLine="720"/>
        <w:jc w:val="both"/>
        <w:rPr>
          <w:ins w:id="48" w:author="Enrique Vieira Mattos" w:date="2024-12-18T17:30:00Z" w16du:dateUtc="2024-12-18T20:30:00Z"/>
          <w:rFonts w:ascii="Times New Roman" w:hAnsi="Times New Roman"/>
          <w:sz w:val="24"/>
          <w:szCs w:val="24"/>
          <w:lang w:val="pt-BR"/>
        </w:rPr>
      </w:pPr>
      <w:r>
        <w:rPr>
          <w:rFonts w:ascii="Times New Roman" w:hAnsi="Times New Roman"/>
          <w:sz w:val="24"/>
          <w:szCs w:val="24"/>
          <w:lang w:val="pt-BR"/>
        </w:rPr>
        <w:t>Em seguida</w:t>
      </w:r>
      <w:r w:rsidR="00613B29">
        <w:rPr>
          <w:rFonts w:ascii="Times New Roman" w:hAnsi="Times New Roman"/>
          <w:sz w:val="24"/>
          <w:szCs w:val="24"/>
          <w:lang w:val="pt-BR"/>
        </w:rPr>
        <w:t xml:space="preserve"> </w:t>
      </w:r>
      <w:r w:rsidR="00B94F05">
        <w:rPr>
          <w:rFonts w:ascii="Times New Roman" w:hAnsi="Times New Roman"/>
          <w:sz w:val="24"/>
          <w:szCs w:val="24"/>
          <w:lang w:val="pt-BR"/>
        </w:rPr>
        <w:t>dever</w:t>
      </w:r>
      <w:r w:rsidR="00613B29">
        <w:rPr>
          <w:rFonts w:ascii="Times New Roman" w:hAnsi="Times New Roman"/>
          <w:sz w:val="24"/>
          <w:szCs w:val="24"/>
          <w:lang w:val="pt-BR"/>
        </w:rPr>
        <w:t>á</w:t>
      </w:r>
      <w:r w:rsidR="00B94F05">
        <w:rPr>
          <w:rFonts w:ascii="Times New Roman" w:hAnsi="Times New Roman"/>
          <w:sz w:val="24"/>
          <w:szCs w:val="24"/>
          <w:lang w:val="pt-BR"/>
        </w:rPr>
        <w:t xml:space="preserve"> ser selecionado a opção “</w:t>
      </w:r>
      <w:proofErr w:type="spellStart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Deploy</w:t>
      </w:r>
      <w:proofErr w:type="spellEnd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 xml:space="preserve"> a </w:t>
      </w:r>
      <w:proofErr w:type="spellStart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public</w:t>
      </w:r>
      <w:proofErr w:type="spellEnd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 xml:space="preserve"> app </w:t>
      </w:r>
      <w:proofErr w:type="spellStart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from</w:t>
      </w:r>
      <w:proofErr w:type="spellEnd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 xml:space="preserve"> </w:t>
      </w:r>
      <w:proofErr w:type="spellStart"/>
      <w:r w:rsidR="00B94F05" w:rsidRPr="00B94F05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Github</w:t>
      </w:r>
      <w:proofErr w:type="spellEnd"/>
      <w:r w:rsidR="00B94F05">
        <w:rPr>
          <w:rFonts w:ascii="Times New Roman" w:hAnsi="Times New Roman"/>
          <w:sz w:val="24"/>
          <w:szCs w:val="24"/>
          <w:lang w:val="pt-BR"/>
        </w:rPr>
        <w:t>”.</w:t>
      </w:r>
    </w:p>
    <w:p w14:paraId="0D33AAA8" w14:textId="77777777" w:rsidR="005018F8" w:rsidRDefault="005018F8" w:rsidP="00E11BA6">
      <w:pPr>
        <w:spacing w:line="360" w:lineRule="auto"/>
        <w:jc w:val="both"/>
        <w:rPr>
          <w:sz w:val="24"/>
          <w:szCs w:val="24"/>
          <w:lang w:val="pt-BR"/>
        </w:rPr>
      </w:pPr>
    </w:p>
    <w:p w14:paraId="59D10126" w14:textId="7BEF2DF3" w:rsidR="00C14B0A" w:rsidRPr="00B94F05" w:rsidRDefault="00B94F05">
      <w:pPr>
        <w:spacing w:line="360" w:lineRule="auto"/>
        <w:jc w:val="both"/>
        <w:rPr>
          <w:sz w:val="24"/>
          <w:szCs w:val="24"/>
          <w:lang w:val="pt-BR"/>
        </w:rPr>
      </w:pPr>
      <w:r>
        <w:rPr>
          <w:rFonts w:ascii="Times New Roman" w:hAnsi="Times New Roman"/>
          <w:noProof/>
          <w:sz w:val="24"/>
          <w:szCs w:val="24"/>
          <w:lang w:val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133D69" wp14:editId="14AC0A32">
                <wp:simplePos x="0" y="0"/>
                <wp:positionH relativeFrom="column">
                  <wp:posOffset>85725</wp:posOffset>
                </wp:positionH>
                <wp:positionV relativeFrom="paragraph">
                  <wp:posOffset>539749</wp:posOffset>
                </wp:positionV>
                <wp:extent cx="2085975" cy="1627505"/>
                <wp:effectExtent l="0" t="0" r="28575" b="10795"/>
                <wp:wrapNone/>
                <wp:docPr id="758857513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16275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D77943" id="Elipse 2" o:spid="_x0000_s1026" style="position:absolute;margin-left:6.75pt;margin-top:42.5pt;width:164.25pt;height:128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" filled="f" strokecolor="red" strokeweight="2pt"/>
            </w:pict>
          </mc:Fallback>
        </mc:AlternateContent>
      </w:r>
      <w:r w:rsidRPr="00B94F05">
        <w:rPr>
          <w:rFonts w:ascii="Times New Roman" w:hAnsi="Times New Roman"/>
          <w:noProof/>
          <w:sz w:val="24"/>
          <w:szCs w:val="24"/>
          <w:lang w:val="pt-BR"/>
        </w:rPr>
        <w:drawing>
          <wp:inline distT="0" distB="0" distL="0" distR="0" wp14:anchorId="51F4D9C3" wp14:editId="5D0B3E8D">
            <wp:extent cx="6369050" cy="2170430"/>
            <wp:effectExtent l="0" t="0" r="0" b="1270"/>
            <wp:docPr id="201787098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70984" name="Imagem 1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3A85" w14:textId="061F5AE8" w:rsidR="00B94F05" w:rsidRDefault="00B94F05" w:rsidP="009E667A">
      <w:pPr>
        <w:spacing w:line="360" w:lineRule="auto"/>
        <w:jc w:val="center"/>
        <w:rPr>
          <w:sz w:val="20"/>
          <w:szCs w:val="20"/>
          <w:lang w:val="pt-BR"/>
        </w:rPr>
      </w:pPr>
      <w:proofErr w:type="spellStart"/>
      <w:r>
        <w:rPr>
          <w:rFonts w:ascii="Times New Roman" w:hAnsi="Times New Roman"/>
          <w:b/>
          <w:bCs/>
          <w:sz w:val="24"/>
          <w:szCs w:val="20"/>
          <w:lang w:val="pt-BR"/>
        </w:rPr>
        <w:t>Fig</w:t>
      </w:r>
      <w:proofErr w:type="spellEnd"/>
      <w:r>
        <w:rPr>
          <w:rFonts w:ascii="Times New Roman" w:hAnsi="Times New Roman"/>
          <w:b/>
          <w:bCs/>
          <w:sz w:val="24"/>
          <w:szCs w:val="20"/>
          <w:lang w:val="pt-BR"/>
        </w:rPr>
        <w:t xml:space="preserve"> 10 </w:t>
      </w:r>
      <w:r w:rsidRPr="00B94F05">
        <w:rPr>
          <w:rFonts w:ascii="Times New Roman" w:hAnsi="Times New Roman"/>
          <w:sz w:val="24"/>
          <w:szCs w:val="20"/>
          <w:lang w:val="pt-BR"/>
        </w:rPr>
        <w:t>– O círculo vermelho mostra a opção na qual deve ser selecionada.</w:t>
      </w:r>
    </w:p>
    <w:p w14:paraId="5615E77C" w14:textId="77777777" w:rsidR="00B94F05" w:rsidRDefault="00B94F05" w:rsidP="00B94F05">
      <w:pPr>
        <w:spacing w:line="360" w:lineRule="auto"/>
        <w:jc w:val="both"/>
        <w:rPr>
          <w:sz w:val="20"/>
          <w:szCs w:val="20"/>
          <w:lang w:val="pt-BR"/>
        </w:rPr>
      </w:pPr>
    </w:p>
    <w:p w14:paraId="12117222" w14:textId="77777777" w:rsidR="005018F8" w:rsidRDefault="005018F8" w:rsidP="00B94F05">
      <w:pPr>
        <w:spacing w:line="360" w:lineRule="auto"/>
        <w:jc w:val="both"/>
        <w:rPr>
          <w:rFonts w:ascii="Times New Roman" w:hAnsi="Times New Roman"/>
          <w:sz w:val="24"/>
          <w:szCs w:val="24"/>
          <w:lang w:val="pt-BR"/>
        </w:rPr>
      </w:pPr>
    </w:p>
    <w:p w14:paraId="3D4358C6" w14:textId="5F17EF57" w:rsidR="00B94F05" w:rsidRDefault="00613B29" w:rsidP="00613B29">
      <w:pPr>
        <w:spacing w:line="360" w:lineRule="auto"/>
        <w:ind w:firstLine="472"/>
        <w:jc w:val="both"/>
        <w:rPr>
          <w:ins w:id="49" w:author="Enrique Vieira Mattos" w:date="2024-12-18T17:32:00Z" w16du:dateUtc="2024-12-18T20:32:00Z"/>
          <w:rFonts w:ascii="Times New Roman" w:hAnsi="Times New Roman"/>
          <w:sz w:val="24"/>
          <w:szCs w:val="24"/>
          <w:lang w:val="pt-BR"/>
        </w:rPr>
      </w:pPr>
      <w:r>
        <w:rPr>
          <w:rFonts w:ascii="Times New Roman" w:hAnsi="Times New Roman"/>
          <w:sz w:val="24"/>
          <w:szCs w:val="24"/>
          <w:lang w:val="pt-BR"/>
        </w:rPr>
        <w:t xml:space="preserve">Após esse passo iremos configurar as propriedades do </w:t>
      </w:r>
      <w:proofErr w:type="spellStart"/>
      <w:r>
        <w:rPr>
          <w:rFonts w:ascii="Times New Roman" w:hAnsi="Times New Roman"/>
          <w:sz w:val="24"/>
          <w:szCs w:val="24"/>
          <w:lang w:val="pt-BR"/>
        </w:rPr>
        <w:t>deploy</w:t>
      </w:r>
      <w:proofErr w:type="spellEnd"/>
      <w:r>
        <w:rPr>
          <w:rFonts w:ascii="Times New Roman" w:hAnsi="Times New Roman"/>
          <w:sz w:val="24"/>
          <w:szCs w:val="24"/>
          <w:lang w:val="pt-BR"/>
        </w:rPr>
        <w:t xml:space="preserve">. Abaixo são listas que deverá ser preenchido. </w:t>
      </w:r>
    </w:p>
    <w:p w14:paraId="71A0E974" w14:textId="77777777" w:rsidR="00613B29" w:rsidRDefault="00613B29" w:rsidP="00332197">
      <w:pPr>
        <w:spacing w:line="360" w:lineRule="auto"/>
        <w:ind w:firstLine="472"/>
        <w:jc w:val="both"/>
        <w:rPr>
          <w:sz w:val="24"/>
          <w:szCs w:val="24"/>
          <w:lang w:val="pt-BR"/>
        </w:rPr>
      </w:pPr>
    </w:p>
    <w:p w14:paraId="146A15F4" w14:textId="661AD7F1" w:rsidR="00B94F05" w:rsidRDefault="00B94F05" w:rsidP="00B94F0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  <w:lang w:val="pt-BR"/>
        </w:rPr>
      </w:pPr>
      <w:proofErr w:type="spellStart"/>
      <w:r w:rsidRPr="00332197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Repository</w:t>
      </w:r>
      <w:proofErr w:type="spellEnd"/>
      <w:r w:rsidRPr="00332197">
        <w:rPr>
          <w:rFonts w:ascii="Times New Roman" w:hAnsi="Times New Roman"/>
          <w:b/>
          <w:bCs/>
          <w:sz w:val="24"/>
          <w:szCs w:val="24"/>
          <w:lang w:val="pt-BR"/>
        </w:rPr>
        <w:t>:</w:t>
      </w:r>
      <w:r>
        <w:rPr>
          <w:rFonts w:ascii="Times New Roman" w:hAnsi="Times New Roman"/>
          <w:sz w:val="24"/>
          <w:szCs w:val="24"/>
          <w:lang w:val="pt-BR"/>
        </w:rPr>
        <w:t xml:space="preserve"> Deverá selecionar a localização do seu diretório do GitHub, onde estão os arquivos principais da aplicação.</w:t>
      </w:r>
    </w:p>
    <w:p w14:paraId="26B9285A" w14:textId="0C22046D" w:rsidR="00B94F05" w:rsidRDefault="00F06AEF" w:rsidP="00B94F05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  <w:lang w:val="pt-BR"/>
        </w:rPr>
      </w:pPr>
      <w:r w:rsidRPr="00332197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Branch</w:t>
      </w:r>
      <w:r w:rsidRPr="00332197">
        <w:rPr>
          <w:rFonts w:ascii="Times New Roman" w:hAnsi="Times New Roman"/>
          <w:b/>
          <w:bCs/>
          <w:sz w:val="24"/>
          <w:szCs w:val="24"/>
          <w:lang w:val="pt-BR"/>
        </w:rPr>
        <w:t>:</w:t>
      </w:r>
      <w:r>
        <w:rPr>
          <w:rFonts w:ascii="Times New Roman" w:hAnsi="Times New Roman"/>
          <w:sz w:val="24"/>
          <w:szCs w:val="24"/>
          <w:lang w:val="pt-BR"/>
        </w:rPr>
        <w:t xml:space="preserve"> </w:t>
      </w:r>
      <w:r w:rsidR="00613B29">
        <w:rPr>
          <w:rFonts w:ascii="Times New Roman" w:hAnsi="Times New Roman"/>
          <w:sz w:val="24"/>
          <w:szCs w:val="24"/>
          <w:lang w:val="pt-BR"/>
        </w:rPr>
        <w:t xml:space="preserve">Manter como </w:t>
      </w:r>
      <w:proofErr w:type="spellStart"/>
      <w:r w:rsidRPr="003535AE">
        <w:rPr>
          <w:rFonts w:ascii="Times New Roman" w:hAnsi="Times New Roman"/>
          <w:i/>
          <w:iCs/>
          <w:sz w:val="24"/>
          <w:szCs w:val="24"/>
          <w:lang w:val="pt-BR"/>
        </w:rPr>
        <w:t>main</w:t>
      </w:r>
      <w:proofErr w:type="spellEnd"/>
      <w:r>
        <w:rPr>
          <w:rFonts w:ascii="Times New Roman" w:hAnsi="Times New Roman"/>
          <w:sz w:val="24"/>
          <w:szCs w:val="24"/>
          <w:lang w:val="pt-BR"/>
        </w:rPr>
        <w:t>.</w:t>
      </w:r>
    </w:p>
    <w:p w14:paraId="57524783" w14:textId="633D8ADA" w:rsidR="00F06AEF" w:rsidRPr="00332197" w:rsidRDefault="00F06AEF" w:rsidP="00332197">
      <w:pPr>
        <w:pStyle w:val="PargrafodaLista"/>
        <w:numPr>
          <w:ilvl w:val="0"/>
          <w:numId w:val="2"/>
        </w:numPr>
        <w:spacing w:line="360" w:lineRule="auto"/>
        <w:jc w:val="both"/>
        <w:rPr>
          <w:ins w:id="50" w:author="Enrique Vieira Mattos" w:date="2024-12-18T17:34:00Z" w16du:dateUtc="2024-12-18T20:34:00Z"/>
          <w:sz w:val="24"/>
          <w:szCs w:val="24"/>
          <w:lang w:val="pt-BR"/>
        </w:rPr>
      </w:pPr>
      <w:proofErr w:type="spellStart"/>
      <w:r w:rsidRPr="00332197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Main</w:t>
      </w:r>
      <w:proofErr w:type="spellEnd"/>
      <w:r w:rsidRPr="00332197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 xml:space="preserve"> file path:</w:t>
      </w:r>
      <w:r w:rsidRPr="009E667A">
        <w:rPr>
          <w:rFonts w:ascii="Times New Roman" w:hAnsi="Times New Roman"/>
          <w:sz w:val="24"/>
          <w:szCs w:val="24"/>
          <w:lang w:val="pt-BR"/>
        </w:rPr>
        <w:t xml:space="preserve"> Selecione o </w:t>
      </w:r>
      <w:r w:rsidR="00613B29">
        <w:rPr>
          <w:rFonts w:ascii="Times New Roman" w:hAnsi="Times New Roman"/>
          <w:sz w:val="24"/>
          <w:szCs w:val="24"/>
          <w:lang w:val="pt-BR"/>
        </w:rPr>
        <w:t>c</w:t>
      </w:r>
      <w:r w:rsidR="008E6604" w:rsidRPr="009E667A">
        <w:rPr>
          <w:rFonts w:ascii="Times New Roman" w:hAnsi="Times New Roman"/>
          <w:sz w:val="24"/>
          <w:szCs w:val="24"/>
          <w:lang w:val="pt-BR"/>
        </w:rPr>
        <w:t>ódigo</w:t>
      </w:r>
      <w:r w:rsidRPr="009E667A">
        <w:rPr>
          <w:rFonts w:ascii="Times New Roman" w:hAnsi="Times New Roman"/>
          <w:sz w:val="24"/>
          <w:szCs w:val="24"/>
          <w:lang w:val="pt-BR"/>
        </w:rPr>
        <w:t xml:space="preserve"> </w:t>
      </w:r>
      <w:r w:rsidR="00613B29">
        <w:rPr>
          <w:rFonts w:ascii="Times New Roman" w:hAnsi="Times New Roman"/>
          <w:sz w:val="24"/>
          <w:szCs w:val="24"/>
          <w:lang w:val="pt-BR"/>
        </w:rPr>
        <w:t>que é o</w:t>
      </w:r>
      <w:r w:rsidRPr="009E667A">
        <w:rPr>
          <w:rFonts w:ascii="Times New Roman" w:hAnsi="Times New Roman"/>
          <w:sz w:val="24"/>
          <w:szCs w:val="24"/>
          <w:lang w:val="pt-BR"/>
        </w:rPr>
        <w:t xml:space="preserve"> script principal</w:t>
      </w:r>
      <w:r w:rsidR="00613B29">
        <w:rPr>
          <w:rFonts w:ascii="Times New Roman" w:hAnsi="Times New Roman"/>
          <w:sz w:val="24"/>
          <w:szCs w:val="24"/>
          <w:lang w:val="pt-BR"/>
        </w:rPr>
        <w:t xml:space="preserve">. No nosso caso, é o código </w:t>
      </w:r>
      <w:r w:rsidR="00613B29">
        <w:rPr>
          <w:rFonts w:ascii="Times New Roman" w:hAnsi="Times New Roman"/>
          <w:sz w:val="24"/>
          <w:szCs w:val="24"/>
          <w:lang w:val="pt-BR"/>
        </w:rPr>
        <w:lastRenderedPageBreak/>
        <w:t xml:space="preserve">denominado </w:t>
      </w:r>
      <w:r w:rsidRPr="009E667A">
        <w:rPr>
          <w:rFonts w:ascii="Times New Roman" w:hAnsi="Times New Roman"/>
          <w:sz w:val="24"/>
          <w:szCs w:val="24"/>
          <w:lang w:val="pt-BR"/>
        </w:rPr>
        <w:t>“01_</w:t>
      </w:r>
      <w:r w:rsidRPr="00F06AEF">
        <w:rPr>
          <w:rFonts w:ascii="Times New Roman" w:hAnsi="Times New Roman" w:cs="Segoe UI Emoji"/>
          <w:sz w:val="24"/>
          <w:szCs w:val="24"/>
          <w:lang w:val="en-US"/>
        </w:rPr>
        <w:t>🏠</w:t>
      </w:r>
      <w:r w:rsidRPr="009E667A">
        <w:rPr>
          <w:rFonts w:ascii="Times New Roman" w:hAnsi="Times New Roman"/>
          <w:sz w:val="24"/>
          <w:szCs w:val="24"/>
          <w:lang w:val="pt-BR"/>
        </w:rPr>
        <w:t>_Home.py”.</w:t>
      </w:r>
    </w:p>
    <w:p w14:paraId="7E1211F9" w14:textId="49E98C7F" w:rsidR="00332197" w:rsidRPr="00332197" w:rsidRDefault="00332197" w:rsidP="00332197">
      <w:pPr>
        <w:pStyle w:val="PargrafodaLista"/>
        <w:numPr>
          <w:ilvl w:val="0"/>
          <w:numId w:val="2"/>
        </w:numPr>
        <w:spacing w:line="360" w:lineRule="auto"/>
        <w:jc w:val="both"/>
        <w:rPr>
          <w:sz w:val="24"/>
          <w:szCs w:val="24"/>
          <w:lang w:val="pt-BR"/>
        </w:rPr>
      </w:pPr>
      <w:r w:rsidRPr="00332197">
        <w:rPr>
          <w:rFonts w:ascii="Times New Roman" w:hAnsi="Times New Roman"/>
          <w:b/>
          <w:bCs/>
          <w:i/>
          <w:iCs/>
          <w:sz w:val="24"/>
          <w:szCs w:val="24"/>
          <w:lang w:val="pt-BR"/>
        </w:rPr>
        <w:t>App URL:</w:t>
      </w:r>
      <w:r w:rsidRPr="00332197">
        <w:rPr>
          <w:rFonts w:ascii="Times New Roman" w:hAnsi="Times New Roman"/>
          <w:sz w:val="24"/>
          <w:szCs w:val="24"/>
          <w:lang w:val="pt-BR"/>
        </w:rPr>
        <w:t xml:space="preserve"> Defina o nome do link do seu Ap</w:t>
      </w:r>
      <w:r>
        <w:rPr>
          <w:rFonts w:ascii="Times New Roman" w:hAnsi="Times New Roman"/>
          <w:sz w:val="24"/>
          <w:szCs w:val="24"/>
          <w:lang w:val="pt-BR"/>
        </w:rPr>
        <w:t>p.</w:t>
      </w:r>
    </w:p>
    <w:p w14:paraId="33FB2B76" w14:textId="30B8946B" w:rsidR="00F06AEF" w:rsidRPr="00F06AEF" w:rsidRDefault="00F06AEF" w:rsidP="00332197">
      <w:pPr>
        <w:spacing w:line="360" w:lineRule="auto"/>
        <w:ind w:left="112" w:firstLine="360"/>
        <w:jc w:val="both"/>
        <w:rPr>
          <w:sz w:val="24"/>
          <w:szCs w:val="24"/>
          <w:lang w:val="pt-BR"/>
        </w:rPr>
      </w:pPr>
      <w:r>
        <w:rPr>
          <w:rFonts w:ascii="Times New Roman" w:hAnsi="Times New Roman"/>
          <w:sz w:val="24"/>
          <w:szCs w:val="24"/>
          <w:lang w:val="pt-BR"/>
        </w:rPr>
        <w:t xml:space="preserve">Após </w:t>
      </w:r>
      <w:r w:rsidR="00613B29">
        <w:rPr>
          <w:rFonts w:ascii="Times New Roman" w:hAnsi="Times New Roman"/>
          <w:sz w:val="24"/>
          <w:szCs w:val="24"/>
          <w:lang w:val="pt-BR"/>
        </w:rPr>
        <w:t xml:space="preserve">realizado </w:t>
      </w:r>
      <w:r>
        <w:rPr>
          <w:rFonts w:ascii="Times New Roman" w:hAnsi="Times New Roman"/>
          <w:sz w:val="24"/>
          <w:szCs w:val="24"/>
          <w:lang w:val="pt-BR"/>
        </w:rPr>
        <w:t>as configurações</w:t>
      </w:r>
      <w:r w:rsidR="008E6604">
        <w:rPr>
          <w:rFonts w:ascii="Times New Roman" w:hAnsi="Times New Roman"/>
          <w:sz w:val="24"/>
          <w:szCs w:val="24"/>
          <w:lang w:val="pt-BR"/>
        </w:rPr>
        <w:t>,</w:t>
      </w:r>
      <w:r>
        <w:rPr>
          <w:rFonts w:ascii="Times New Roman" w:hAnsi="Times New Roman"/>
          <w:sz w:val="24"/>
          <w:szCs w:val="24"/>
          <w:lang w:val="pt-BR"/>
        </w:rPr>
        <w:t xml:space="preserve"> clique no botão azul “</w:t>
      </w:r>
      <w:proofErr w:type="spellStart"/>
      <w:r w:rsidRPr="003535AE">
        <w:rPr>
          <w:rFonts w:ascii="Times New Roman" w:hAnsi="Times New Roman"/>
          <w:i/>
          <w:iCs/>
          <w:sz w:val="24"/>
          <w:szCs w:val="24"/>
          <w:lang w:val="pt-BR"/>
        </w:rPr>
        <w:t>Deploy</w:t>
      </w:r>
      <w:proofErr w:type="spellEnd"/>
      <w:r>
        <w:rPr>
          <w:rFonts w:ascii="Times New Roman" w:hAnsi="Times New Roman"/>
          <w:sz w:val="24"/>
          <w:szCs w:val="24"/>
          <w:lang w:val="pt-BR"/>
        </w:rPr>
        <w:t>”</w:t>
      </w:r>
      <w:r w:rsidR="00613B29">
        <w:rPr>
          <w:rFonts w:ascii="Times New Roman" w:hAnsi="Times New Roman"/>
          <w:sz w:val="24"/>
          <w:szCs w:val="24"/>
          <w:lang w:val="pt-BR"/>
        </w:rPr>
        <w:t>. P</w:t>
      </w:r>
      <w:r>
        <w:rPr>
          <w:rFonts w:ascii="Times New Roman" w:hAnsi="Times New Roman"/>
          <w:sz w:val="24"/>
          <w:szCs w:val="24"/>
          <w:lang w:val="pt-BR"/>
        </w:rPr>
        <w:t>ronto o</w:t>
      </w:r>
      <w:r w:rsidR="00613B29">
        <w:rPr>
          <w:rFonts w:ascii="Times New Roman" w:hAnsi="Times New Roman"/>
          <w:sz w:val="24"/>
          <w:szCs w:val="24"/>
          <w:lang w:val="pt-BR"/>
        </w:rPr>
        <w:t xml:space="preserve"> </w:t>
      </w:r>
      <w:proofErr w:type="spellStart"/>
      <w:r w:rsidR="00613B29">
        <w:rPr>
          <w:rFonts w:ascii="Times New Roman" w:hAnsi="Times New Roman"/>
          <w:sz w:val="24"/>
          <w:szCs w:val="24"/>
          <w:lang w:val="pt-BR"/>
        </w:rPr>
        <w:t>deploy</w:t>
      </w:r>
      <w:proofErr w:type="spellEnd"/>
      <w:r w:rsidR="00613B29">
        <w:rPr>
          <w:rFonts w:ascii="Times New Roman" w:hAnsi="Times New Roman"/>
          <w:sz w:val="24"/>
          <w:szCs w:val="24"/>
          <w:lang w:val="pt-BR"/>
        </w:rPr>
        <w:t xml:space="preserve"> foi completado e o link do seu App já está liberado para funcionamento. Basta copiar o link e colar num browser de internet. </w:t>
      </w:r>
    </w:p>
    <w:p w14:paraId="40AF09E8" w14:textId="77777777" w:rsidR="00332197" w:rsidRDefault="00332197" w:rsidP="00F06AEF">
      <w:pPr>
        <w:spacing w:line="360" w:lineRule="auto"/>
        <w:jc w:val="both"/>
        <w:rPr>
          <w:ins w:id="51" w:author="Natanael Oliveira" w:date="2024-12-19T00:39:00Z" w16du:dateUtc="2024-12-19T03:39:00Z"/>
          <w:rFonts w:ascii="Times New Roman" w:hAnsi="Times New Roman"/>
          <w:noProof/>
          <w:sz w:val="24"/>
          <w:szCs w:val="20"/>
          <w:lang w:val="pt-BR"/>
        </w:rPr>
      </w:pPr>
    </w:p>
    <w:p w14:paraId="0C531353" w14:textId="3BBC44FA" w:rsidR="00C14B0A" w:rsidRPr="00F06AEF" w:rsidRDefault="00B94F05" w:rsidP="00332197">
      <w:pPr>
        <w:spacing w:line="360" w:lineRule="auto"/>
        <w:rPr>
          <w:sz w:val="20"/>
          <w:szCs w:val="20"/>
          <w:lang w:val="pt-BR"/>
        </w:rPr>
      </w:pPr>
      <w:r w:rsidRPr="00B94F05">
        <w:rPr>
          <w:rFonts w:ascii="Times New Roman" w:hAnsi="Times New Roman"/>
          <w:noProof/>
          <w:sz w:val="24"/>
          <w:szCs w:val="20"/>
          <w:lang w:val="pt-BR"/>
        </w:rPr>
        <w:drawing>
          <wp:inline distT="0" distB="0" distL="0" distR="0" wp14:anchorId="450C2EB8" wp14:editId="1A848FE4">
            <wp:extent cx="5244713" cy="3790540"/>
            <wp:effectExtent l="19050" t="19050" r="13335" b="19685"/>
            <wp:docPr id="15200828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2829" name="Imagem 1" descr="Interface gráfica do usuário, Aplicativo&#10;&#10;Descrição gerada automaticamente"/>
                    <pic:cNvPicPr/>
                  </pic:nvPicPr>
                  <pic:blipFill rotWithShape="1">
                    <a:blip r:embed="rId23"/>
                    <a:srcRect r="20756"/>
                    <a:stretch/>
                  </pic:blipFill>
                  <pic:spPr bwMode="auto">
                    <a:xfrm>
                      <a:off x="0" y="0"/>
                      <a:ext cx="5284899" cy="38195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5DC23" w14:textId="77777777" w:rsidR="00F157DF" w:rsidRDefault="00F06AEF" w:rsidP="009E667A">
      <w:pPr>
        <w:spacing w:line="360" w:lineRule="auto"/>
        <w:jc w:val="center"/>
        <w:rPr>
          <w:sz w:val="20"/>
          <w:szCs w:val="20"/>
          <w:lang w:val="pt-BR"/>
        </w:rPr>
      </w:pPr>
      <w:proofErr w:type="spellStart"/>
      <w:r>
        <w:rPr>
          <w:rFonts w:ascii="Times New Roman" w:hAnsi="Times New Roman"/>
          <w:b/>
          <w:bCs/>
          <w:sz w:val="24"/>
          <w:szCs w:val="20"/>
          <w:lang w:val="pt-BR"/>
        </w:rPr>
        <w:t>Fig</w:t>
      </w:r>
      <w:proofErr w:type="spellEnd"/>
      <w:r>
        <w:rPr>
          <w:rFonts w:ascii="Times New Roman" w:hAnsi="Times New Roman"/>
          <w:b/>
          <w:bCs/>
          <w:sz w:val="24"/>
          <w:szCs w:val="20"/>
          <w:lang w:val="pt-BR"/>
        </w:rPr>
        <w:t xml:space="preserve"> 11 – </w:t>
      </w:r>
      <w:r>
        <w:rPr>
          <w:rFonts w:ascii="Times New Roman" w:hAnsi="Times New Roman"/>
          <w:sz w:val="24"/>
          <w:szCs w:val="20"/>
          <w:lang w:val="pt-BR"/>
        </w:rPr>
        <w:t>Tela de configuração da aplicação.</w:t>
      </w:r>
    </w:p>
    <w:p w14:paraId="0C5D80BF" w14:textId="77777777" w:rsidR="00F06AEF" w:rsidRDefault="00F06AEF" w:rsidP="00F06AEF">
      <w:pPr>
        <w:spacing w:line="360" w:lineRule="auto"/>
        <w:jc w:val="both"/>
        <w:rPr>
          <w:lang w:val="pt-BR"/>
        </w:rPr>
      </w:pPr>
    </w:p>
    <w:p w14:paraId="52F9D031" w14:textId="5825586B" w:rsidR="00F157DF" w:rsidRPr="008E6604" w:rsidRDefault="00000000" w:rsidP="00A33ADD">
      <w:pPr>
        <w:pStyle w:val="Ttulo1"/>
        <w:numPr>
          <w:ilvl w:val="0"/>
          <w:numId w:val="1"/>
        </w:numPr>
        <w:tabs>
          <w:tab w:val="left" w:pos="541"/>
        </w:tabs>
        <w:spacing w:before="1" w:line="360" w:lineRule="auto"/>
        <w:ind w:hanging="361"/>
        <w:jc w:val="both"/>
      </w:pPr>
      <w:bookmarkStart w:id="52" w:name="_Toc185462208"/>
      <w:r>
        <w:rPr>
          <w:rFonts w:ascii="Times New Roman" w:hAnsi="Times New Roman"/>
        </w:rPr>
        <w:t>CONSIDERAÇÕES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FINAIS</w:t>
      </w:r>
      <w:bookmarkEnd w:id="52"/>
    </w:p>
    <w:p w14:paraId="0AA72AF0" w14:textId="62C4C4FC" w:rsidR="008E6604" w:rsidRPr="00A33ADD" w:rsidDel="00A4022C" w:rsidRDefault="008E6604" w:rsidP="008E6604">
      <w:pPr>
        <w:pStyle w:val="Ttulo1"/>
        <w:tabs>
          <w:tab w:val="left" w:pos="541"/>
        </w:tabs>
        <w:spacing w:before="1" w:line="360" w:lineRule="auto"/>
        <w:ind w:firstLine="0"/>
        <w:jc w:val="both"/>
        <w:rPr>
          <w:del w:id="53" w:author="Enrique Vieira Mattos" w:date="2024-12-18T12:05:00Z" w16du:dateUtc="2024-12-18T15:05:00Z"/>
        </w:rPr>
      </w:pPr>
    </w:p>
    <w:p w14:paraId="0DCED554" w14:textId="362CB1E0" w:rsidR="00F06AEF" w:rsidRPr="00F06AEF" w:rsidRDefault="00F06AEF" w:rsidP="00332197">
      <w:pPr>
        <w:pStyle w:val="Corpodetexto"/>
        <w:spacing w:before="1" w:line="360" w:lineRule="auto"/>
        <w:ind w:left="112" w:right="271" w:firstLine="608"/>
        <w:jc w:val="both"/>
        <w:rPr>
          <w:lang w:val="pt-BR"/>
        </w:rPr>
      </w:pPr>
      <w:r w:rsidRPr="00F06AEF">
        <w:rPr>
          <w:rFonts w:ascii="Times New Roman" w:hAnsi="Times New Roman"/>
          <w:lang w:val="pt-BR"/>
        </w:rPr>
        <w:t xml:space="preserve">Este documento apresentou o desenvolvimento e funcionamento do </w:t>
      </w:r>
      <w:proofErr w:type="spellStart"/>
      <w:r w:rsidRPr="00F06AEF">
        <w:rPr>
          <w:rFonts w:ascii="Times New Roman" w:hAnsi="Times New Roman"/>
          <w:lang w:val="pt-BR"/>
        </w:rPr>
        <w:t>FireScope</w:t>
      </w:r>
      <w:proofErr w:type="spellEnd"/>
      <w:r w:rsidRPr="00F06AEF">
        <w:rPr>
          <w:rFonts w:ascii="Times New Roman" w:hAnsi="Times New Roman"/>
          <w:lang w:val="pt-BR"/>
        </w:rPr>
        <w:t>, um sistema de detecção de focos de queimadas em tempo real, projetado para atender à necessidade de monitoramento eficiente em território brasileiro. A ferramenta utiliza dados de satélites do INPE</w:t>
      </w:r>
      <w:del w:id="54" w:author="Enrique Vieira Mattos" w:date="2024-12-18T17:37:00Z" w16du:dateUtc="2024-12-18T20:37:00Z">
        <w:r w:rsidRPr="00F06AEF" w:rsidDel="00605F6A">
          <w:rPr>
            <w:rFonts w:ascii="Times New Roman" w:hAnsi="Times New Roman"/>
            <w:lang w:val="pt-BR"/>
          </w:rPr>
          <w:delText>,</w:delText>
        </w:r>
      </w:del>
      <w:r w:rsidRPr="00F06AEF">
        <w:rPr>
          <w:rFonts w:ascii="Times New Roman" w:hAnsi="Times New Roman"/>
          <w:lang w:val="pt-BR"/>
        </w:rPr>
        <w:t xml:space="preserve"> proporcionando informações atualizadas a cada 10 minutos, além de possibilitar a análise histórica de queimadas em diferentes escalas temporais e geográficas.</w:t>
      </w:r>
    </w:p>
    <w:p w14:paraId="52DABD93" w14:textId="108A2095" w:rsidR="00F06AEF" w:rsidRPr="00F06AEF" w:rsidRDefault="00F06AEF" w:rsidP="00F06AEF">
      <w:pPr>
        <w:pStyle w:val="Corpodetexto"/>
        <w:spacing w:before="1" w:line="360" w:lineRule="auto"/>
        <w:ind w:left="112" w:right="271" w:firstLine="708"/>
        <w:jc w:val="both"/>
        <w:rPr>
          <w:lang w:val="pt-BR"/>
        </w:rPr>
      </w:pPr>
      <w:r w:rsidRPr="00F06AEF">
        <w:rPr>
          <w:rFonts w:ascii="Times New Roman" w:hAnsi="Times New Roman"/>
          <w:lang w:val="pt-BR"/>
        </w:rPr>
        <w:t xml:space="preserve">O uso da linguagem Python, aliado a bibliotecas robustas como Pandas, </w:t>
      </w:r>
      <w:proofErr w:type="spellStart"/>
      <w:r w:rsidRPr="00F06AEF">
        <w:rPr>
          <w:rFonts w:ascii="Times New Roman" w:hAnsi="Times New Roman"/>
          <w:lang w:val="pt-BR"/>
        </w:rPr>
        <w:t>Plotly</w:t>
      </w:r>
      <w:proofErr w:type="spellEnd"/>
      <w:r w:rsidRPr="00F06AEF">
        <w:rPr>
          <w:rFonts w:ascii="Times New Roman" w:hAnsi="Times New Roman"/>
          <w:lang w:val="pt-BR"/>
        </w:rPr>
        <w:t xml:space="preserve">, </w:t>
      </w:r>
      <w:proofErr w:type="spellStart"/>
      <w:r w:rsidRPr="00F06AEF">
        <w:rPr>
          <w:rFonts w:ascii="Times New Roman" w:hAnsi="Times New Roman"/>
          <w:lang w:val="pt-BR"/>
        </w:rPr>
        <w:t>Folium</w:t>
      </w:r>
      <w:proofErr w:type="spellEnd"/>
      <w:r w:rsidRPr="00F06AEF">
        <w:rPr>
          <w:rFonts w:ascii="Times New Roman" w:hAnsi="Times New Roman"/>
          <w:lang w:val="pt-BR"/>
        </w:rPr>
        <w:t xml:space="preserve"> e </w:t>
      </w:r>
      <w:proofErr w:type="spellStart"/>
      <w:r w:rsidRPr="00F06AEF">
        <w:rPr>
          <w:rFonts w:ascii="Times New Roman" w:hAnsi="Times New Roman"/>
          <w:lang w:val="pt-BR"/>
        </w:rPr>
        <w:t>Streamlit</w:t>
      </w:r>
      <w:proofErr w:type="spellEnd"/>
      <w:del w:id="55" w:author="Enrique Vieira Mattos" w:date="2024-12-18T17:37:00Z" w16du:dateUtc="2024-12-18T20:37:00Z">
        <w:r w:rsidRPr="00F06AEF" w:rsidDel="00605F6A">
          <w:rPr>
            <w:rFonts w:ascii="Times New Roman" w:hAnsi="Times New Roman"/>
            <w:lang w:val="pt-BR"/>
          </w:rPr>
          <w:delText>,</w:delText>
        </w:r>
      </w:del>
      <w:r w:rsidRPr="00F06AEF">
        <w:rPr>
          <w:rFonts w:ascii="Times New Roman" w:hAnsi="Times New Roman"/>
          <w:lang w:val="pt-BR"/>
        </w:rPr>
        <w:t xml:space="preserve"> permitiu a criação de um dashboard intuitivo, dinâmico e de fácil utilização. A organização do código em um repositório GitHub</w:t>
      </w:r>
      <w:del w:id="56" w:author="Enrique Vieira Mattos" w:date="2024-12-18T17:37:00Z" w16du:dateUtc="2024-12-18T20:37:00Z">
        <w:r w:rsidRPr="00F06AEF" w:rsidDel="00605F6A">
          <w:rPr>
            <w:rFonts w:ascii="Times New Roman" w:hAnsi="Times New Roman"/>
            <w:lang w:val="pt-BR"/>
          </w:rPr>
          <w:delText>,</w:delText>
        </w:r>
      </w:del>
      <w:r w:rsidRPr="00F06AEF">
        <w:rPr>
          <w:rFonts w:ascii="Times New Roman" w:hAnsi="Times New Roman"/>
          <w:lang w:val="pt-BR"/>
        </w:rPr>
        <w:t xml:space="preserve"> acompanhada de um </w:t>
      </w:r>
      <w:r w:rsidRPr="00F06AEF">
        <w:rPr>
          <w:rFonts w:ascii="Times New Roman" w:hAnsi="Times New Roman"/>
          <w:lang w:val="pt-BR"/>
        </w:rPr>
        <w:lastRenderedPageBreak/>
        <w:t>roteiro claro para atualização de dados, garante que a manutenção e a expansão do projeto possam ser realizadas de forma acessível e colaborativa.</w:t>
      </w:r>
    </w:p>
    <w:p w14:paraId="2CA783E0" w14:textId="00F972CF" w:rsidR="00F06AEF" w:rsidRPr="00F06AEF" w:rsidDel="00605F6A" w:rsidRDefault="00F06AEF" w:rsidP="00F06AEF">
      <w:pPr>
        <w:pStyle w:val="Corpodetexto"/>
        <w:spacing w:before="1" w:line="360" w:lineRule="auto"/>
        <w:ind w:left="112" w:right="271" w:firstLine="708"/>
        <w:jc w:val="both"/>
        <w:rPr>
          <w:del w:id="57" w:author="Enrique Vieira Mattos" w:date="2024-12-18T17:37:00Z" w16du:dateUtc="2024-12-18T20:37:00Z"/>
          <w:lang w:val="pt-BR"/>
        </w:rPr>
      </w:pPr>
      <w:r w:rsidRPr="00F06AEF">
        <w:rPr>
          <w:rFonts w:ascii="Times New Roman" w:hAnsi="Times New Roman"/>
          <w:lang w:val="pt-BR"/>
        </w:rPr>
        <w:t xml:space="preserve">O </w:t>
      </w:r>
      <w:proofErr w:type="spellStart"/>
      <w:r w:rsidRPr="00F06AEF">
        <w:rPr>
          <w:rFonts w:ascii="Times New Roman" w:hAnsi="Times New Roman"/>
          <w:lang w:val="pt-BR"/>
        </w:rPr>
        <w:t>FireScope</w:t>
      </w:r>
      <w:proofErr w:type="spellEnd"/>
      <w:r w:rsidRPr="00F06AEF">
        <w:rPr>
          <w:rFonts w:ascii="Times New Roman" w:hAnsi="Times New Roman"/>
          <w:lang w:val="pt-BR"/>
        </w:rPr>
        <w:t xml:space="preserve"> representa uma contribuição significativa para o monitoramento ambiental, servindo como uma ferramenta essencial para autoridades, pesquisadores e a sociedade em geral na identificação de áreas mais vulneráveis a queimadas. Além disso, sua capacidade de apresentar séries temporais e mapas de densidade auxilia na tomada de decisões estratégicas para prevenção e combate a incêndios, promovendo a conservação dos ecossistemas brasileiros.</w:t>
      </w:r>
      <w:ins w:id="58" w:author="Enrique Vieira Mattos" w:date="2024-12-18T17:37:00Z" w16du:dateUtc="2024-12-18T20:37:00Z">
        <w:r w:rsidR="00605F6A">
          <w:rPr>
            <w:rFonts w:ascii="Times New Roman" w:hAnsi="Times New Roman"/>
            <w:lang w:val="pt-BR"/>
          </w:rPr>
          <w:t xml:space="preserve"> </w:t>
        </w:r>
      </w:ins>
    </w:p>
    <w:p w14:paraId="317AE930" w14:textId="2C24806B" w:rsidR="00F06AEF" w:rsidRDefault="00F06AEF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  <w:r w:rsidRPr="00F06AEF">
        <w:rPr>
          <w:rFonts w:ascii="Times New Roman" w:hAnsi="Times New Roman"/>
          <w:lang w:val="pt-BR"/>
        </w:rPr>
        <w:t xml:space="preserve">Espera-se que o sistema continue evoluindo, com melhorias técnicas e funcionais, como integração com novas fontes de dados e aperfeiçoamento da interface. </w:t>
      </w:r>
    </w:p>
    <w:p w14:paraId="19215128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3B355A4B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3309F801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4A89739A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382760B1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0FB50CBD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24962155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33B3DE0D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513E3178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74CCC4D5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2E4CA2B4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0A58BC4E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21FCA58B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2EE477AE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79ECB7AC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4FDA72AA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19D1B7A0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74A9901C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47457C1B" w14:textId="77777777" w:rsidR="00605F6A" w:rsidRDefault="00605F6A" w:rsidP="00F06AEF">
      <w:pPr>
        <w:pStyle w:val="Corpodetexto"/>
        <w:spacing w:before="1" w:line="360" w:lineRule="auto"/>
        <w:ind w:left="112" w:right="271" w:firstLine="708"/>
        <w:jc w:val="both"/>
        <w:rPr>
          <w:rFonts w:ascii="Times New Roman" w:hAnsi="Times New Roman"/>
          <w:lang w:val="pt-BR"/>
        </w:rPr>
      </w:pPr>
    </w:p>
    <w:p w14:paraId="4E530142" w14:textId="77777777" w:rsidR="00605F6A" w:rsidRDefault="00605F6A" w:rsidP="00332197">
      <w:pPr>
        <w:pStyle w:val="Corpodetexto"/>
        <w:spacing w:before="1" w:line="360" w:lineRule="auto"/>
        <w:ind w:right="271"/>
        <w:rPr>
          <w:rFonts w:ascii="Times New Roman" w:hAnsi="Times New Roman"/>
          <w:lang w:val="pt-BR"/>
        </w:rPr>
      </w:pPr>
    </w:p>
    <w:p w14:paraId="0AE58AA9" w14:textId="77777777" w:rsidR="007B5F73" w:rsidRDefault="007B5F73" w:rsidP="00332197">
      <w:pPr>
        <w:pStyle w:val="Corpodetexto"/>
        <w:spacing w:before="1" w:line="360" w:lineRule="auto"/>
        <w:ind w:right="271"/>
        <w:rPr>
          <w:rFonts w:ascii="Times New Roman" w:hAnsi="Times New Roman"/>
          <w:lang w:val="pt-BR"/>
        </w:rPr>
      </w:pPr>
    </w:p>
    <w:p w14:paraId="3A0A0FBD" w14:textId="77777777" w:rsidR="007B5F73" w:rsidRDefault="007B5F73" w:rsidP="00332197">
      <w:pPr>
        <w:pStyle w:val="Corpodetexto"/>
        <w:spacing w:before="1" w:line="360" w:lineRule="auto"/>
        <w:ind w:right="271"/>
        <w:rPr>
          <w:rFonts w:ascii="Times New Roman" w:hAnsi="Times New Roman"/>
          <w:lang w:val="pt-BR"/>
        </w:rPr>
      </w:pPr>
    </w:p>
    <w:p w14:paraId="71C73631" w14:textId="77777777" w:rsidR="00332197" w:rsidRDefault="00332197" w:rsidP="00332197">
      <w:pPr>
        <w:pStyle w:val="Corpodetexto"/>
        <w:spacing w:before="1" w:line="360" w:lineRule="auto"/>
        <w:ind w:right="271"/>
        <w:rPr>
          <w:rFonts w:ascii="Times New Roman" w:hAnsi="Times New Roman"/>
          <w:lang w:val="pt-BR"/>
        </w:rPr>
      </w:pPr>
    </w:p>
    <w:p w14:paraId="4327D72E" w14:textId="6670A2BD" w:rsidR="00605F6A" w:rsidRPr="00332197" w:rsidRDefault="00605F6A" w:rsidP="00332197">
      <w:pPr>
        <w:pStyle w:val="Corpodetexto"/>
        <w:spacing w:before="1" w:line="360" w:lineRule="auto"/>
        <w:ind w:right="271"/>
        <w:jc w:val="center"/>
        <w:rPr>
          <w:rFonts w:ascii="Times New Roman" w:hAnsi="Times New Roman"/>
          <w:b/>
          <w:bCs/>
          <w:sz w:val="28"/>
          <w:szCs w:val="28"/>
          <w:lang w:val="pt-BR"/>
        </w:rPr>
      </w:pPr>
      <w:r w:rsidRPr="00332197">
        <w:rPr>
          <w:rFonts w:ascii="Times New Roman" w:hAnsi="Times New Roman"/>
          <w:b/>
          <w:bCs/>
          <w:sz w:val="28"/>
          <w:szCs w:val="28"/>
          <w:lang w:val="pt-BR"/>
        </w:rPr>
        <w:lastRenderedPageBreak/>
        <w:t>ANEXO</w:t>
      </w:r>
    </w:p>
    <w:p w14:paraId="306FBA04" w14:textId="61B2F17A" w:rsidR="00605F6A" w:rsidRDefault="00605F6A" w:rsidP="00332197">
      <w:pPr>
        <w:pStyle w:val="Corpodetexto"/>
        <w:spacing w:before="1" w:line="360" w:lineRule="auto"/>
        <w:ind w:right="271"/>
        <w:jc w:val="center"/>
        <w:rPr>
          <w:rFonts w:ascii="Times New Roman" w:hAnsi="Times New Roman"/>
          <w:lang w:val="pt-BR"/>
        </w:rPr>
      </w:pPr>
      <w:r>
        <w:rPr>
          <w:rFonts w:ascii="Times New Roman" w:hAnsi="Times New Roman"/>
          <w:lang w:val="pt-BR"/>
        </w:rPr>
        <w:t xml:space="preserve">Manual Didático do </w:t>
      </w:r>
      <w:proofErr w:type="spellStart"/>
      <w:r>
        <w:rPr>
          <w:rFonts w:ascii="Times New Roman" w:hAnsi="Times New Roman"/>
          <w:lang w:val="pt-BR"/>
        </w:rPr>
        <w:t>FireScope</w:t>
      </w:r>
      <w:proofErr w:type="spellEnd"/>
      <w:r w:rsidR="00B6018E">
        <w:rPr>
          <w:rFonts w:ascii="Times New Roman" w:hAnsi="Times New Roman"/>
          <w:lang w:val="pt-BR"/>
        </w:rPr>
        <w:t>.</w:t>
      </w:r>
    </w:p>
    <w:p w14:paraId="54B4BB0C" w14:textId="07D717A6" w:rsidR="00F157DF" w:rsidRPr="00F06AEF" w:rsidRDefault="00B6018E" w:rsidP="00B6018E">
      <w:pPr>
        <w:pStyle w:val="Corpodetexto"/>
        <w:spacing w:before="1" w:line="360" w:lineRule="auto"/>
        <w:ind w:left="112" w:right="271" w:firstLine="708"/>
        <w:jc w:val="center"/>
        <w:rPr>
          <w:lang w:val="pt-BR"/>
        </w:rPr>
      </w:pPr>
      <w:r>
        <w:rPr>
          <w:lang w:val="pt-BR"/>
        </w:rPr>
        <w:object w:dxaOrig="1530" w:dyaOrig="992" w14:anchorId="6869BE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12.5pt;height:72.75pt" o:ole="">
            <v:imagedata r:id="rId24" o:title=""/>
          </v:shape>
          <o:OLEObject Type="Embed" ProgID="Package" ShapeID="_x0000_i1027" DrawAspect="Icon" ObjectID="_1796076496" r:id="rId25"/>
        </w:object>
      </w:r>
    </w:p>
    <w:sectPr w:rsidR="00F157DF" w:rsidRPr="00F06AEF">
      <w:pgSz w:w="11910" w:h="16840"/>
      <w:pgMar w:top="1440" w:right="1440" w:bottom="1440" w:left="1440" w:header="75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CE13FF" w14:textId="77777777" w:rsidR="00050AA8" w:rsidRDefault="00050AA8">
      <w:r>
        <w:separator/>
      </w:r>
    </w:p>
  </w:endnote>
  <w:endnote w:type="continuationSeparator" w:id="0">
    <w:p w14:paraId="55C6CFB5" w14:textId="77777777" w:rsidR="00050AA8" w:rsidRDefault="00050A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979165" w14:textId="77777777" w:rsidR="00050AA8" w:rsidRDefault="00050AA8">
      <w:r>
        <w:separator/>
      </w:r>
    </w:p>
  </w:footnote>
  <w:footnote w:type="continuationSeparator" w:id="0">
    <w:p w14:paraId="5561388E" w14:textId="77777777" w:rsidR="00050AA8" w:rsidRDefault="00050A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55056861"/>
      <w:docPartObj>
        <w:docPartGallery w:val="Page Numbers (Top of Page)"/>
        <w:docPartUnique/>
      </w:docPartObj>
    </w:sdtPr>
    <w:sdtContent>
      <w:p w14:paraId="6F34D996" w14:textId="22E5EB46" w:rsidR="007B5F73" w:rsidRDefault="007B5F73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0C2ACB87" w14:textId="225A6DC8" w:rsidR="00F157DF" w:rsidRDefault="00F157DF">
    <w:pPr>
      <w:pStyle w:val="Corpodetexto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FA1"/>
    <w:multiLevelType w:val="hybridMultilevel"/>
    <w:tmpl w:val="F5A2F316"/>
    <w:lvl w:ilvl="0" w:tplc="602C0632">
      <w:numFmt w:val="bullet"/>
      <w:lvlText w:val=""/>
      <w:lvlJc w:val="left"/>
      <w:pPr>
        <w:ind w:left="472" w:hanging="360"/>
      </w:pPr>
      <w:rPr>
        <w:rFonts w:ascii="Symbol" w:eastAsia="Arial MT" w:hAnsi="Symbol" w:cs="Arial MT" w:hint="default"/>
      </w:rPr>
    </w:lvl>
    <w:lvl w:ilvl="1" w:tplc="04160003" w:tentative="1">
      <w:start w:val="1"/>
      <w:numFmt w:val="bullet"/>
      <w:lvlText w:val="o"/>
      <w:lvlJc w:val="left"/>
      <w:pPr>
        <w:ind w:left="11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9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6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3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5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232" w:hanging="360"/>
      </w:pPr>
      <w:rPr>
        <w:rFonts w:ascii="Wingdings" w:hAnsi="Wingdings" w:hint="default"/>
      </w:rPr>
    </w:lvl>
  </w:abstractNum>
  <w:abstractNum w:abstractNumId="1" w15:restartNumberingAfterBreak="0">
    <w:nsid w:val="1441428E"/>
    <w:multiLevelType w:val="multilevel"/>
    <w:tmpl w:val="32124E6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2" w15:restartNumberingAfterBreak="0">
    <w:nsid w:val="1CDB397A"/>
    <w:multiLevelType w:val="hybridMultilevel"/>
    <w:tmpl w:val="7E9A503C"/>
    <w:lvl w:ilvl="0" w:tplc="0416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27065826"/>
    <w:multiLevelType w:val="multilevel"/>
    <w:tmpl w:val="2C841868"/>
    <w:lvl w:ilvl="0">
      <w:start w:val="1"/>
      <w:numFmt w:val="decimal"/>
      <w:lvlText w:val="%1."/>
      <w:lvlJc w:val="left"/>
      <w:pPr>
        <w:ind w:left="54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40" w:hanging="397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1594" w:hanging="397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648" w:hanging="397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02" w:hanging="39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56" w:hanging="39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810" w:hanging="39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4" w:hanging="39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18" w:hanging="397"/>
      </w:pPr>
      <w:rPr>
        <w:rFonts w:hint="default"/>
        <w:lang w:val="pt-PT" w:eastAsia="en-US" w:bidi="ar-SA"/>
      </w:rPr>
    </w:lvl>
  </w:abstractNum>
  <w:abstractNum w:abstractNumId="4" w15:restartNumberingAfterBreak="0">
    <w:nsid w:val="2FEE7C79"/>
    <w:multiLevelType w:val="hybridMultilevel"/>
    <w:tmpl w:val="6144EE9C"/>
    <w:lvl w:ilvl="0" w:tplc="ED06B528">
      <w:start w:val="4"/>
      <w:numFmt w:val="decimal"/>
      <w:lvlText w:val="%1"/>
      <w:lvlJc w:val="left"/>
      <w:pPr>
        <w:ind w:left="50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23" w:hanging="360"/>
      </w:pPr>
    </w:lvl>
    <w:lvl w:ilvl="2" w:tplc="0416001B" w:tentative="1">
      <w:start w:val="1"/>
      <w:numFmt w:val="lowerRoman"/>
      <w:lvlText w:val="%3."/>
      <w:lvlJc w:val="right"/>
      <w:pPr>
        <w:ind w:left="1943" w:hanging="180"/>
      </w:pPr>
    </w:lvl>
    <w:lvl w:ilvl="3" w:tplc="0416000F" w:tentative="1">
      <w:start w:val="1"/>
      <w:numFmt w:val="decimal"/>
      <w:lvlText w:val="%4."/>
      <w:lvlJc w:val="left"/>
      <w:pPr>
        <w:ind w:left="2663" w:hanging="360"/>
      </w:pPr>
    </w:lvl>
    <w:lvl w:ilvl="4" w:tplc="04160019" w:tentative="1">
      <w:start w:val="1"/>
      <w:numFmt w:val="lowerLetter"/>
      <w:lvlText w:val="%5."/>
      <w:lvlJc w:val="left"/>
      <w:pPr>
        <w:ind w:left="3383" w:hanging="360"/>
      </w:pPr>
    </w:lvl>
    <w:lvl w:ilvl="5" w:tplc="0416001B" w:tentative="1">
      <w:start w:val="1"/>
      <w:numFmt w:val="lowerRoman"/>
      <w:lvlText w:val="%6."/>
      <w:lvlJc w:val="right"/>
      <w:pPr>
        <w:ind w:left="4103" w:hanging="180"/>
      </w:pPr>
    </w:lvl>
    <w:lvl w:ilvl="6" w:tplc="0416000F" w:tentative="1">
      <w:start w:val="1"/>
      <w:numFmt w:val="decimal"/>
      <w:lvlText w:val="%7."/>
      <w:lvlJc w:val="left"/>
      <w:pPr>
        <w:ind w:left="4823" w:hanging="360"/>
      </w:pPr>
    </w:lvl>
    <w:lvl w:ilvl="7" w:tplc="04160019" w:tentative="1">
      <w:start w:val="1"/>
      <w:numFmt w:val="lowerLetter"/>
      <w:lvlText w:val="%8."/>
      <w:lvlJc w:val="left"/>
      <w:pPr>
        <w:ind w:left="5543" w:hanging="360"/>
      </w:pPr>
    </w:lvl>
    <w:lvl w:ilvl="8" w:tplc="0416001B" w:tentative="1">
      <w:start w:val="1"/>
      <w:numFmt w:val="lowerRoman"/>
      <w:lvlText w:val="%9."/>
      <w:lvlJc w:val="right"/>
      <w:pPr>
        <w:ind w:left="6263" w:hanging="180"/>
      </w:pPr>
    </w:lvl>
  </w:abstractNum>
  <w:abstractNum w:abstractNumId="5" w15:restartNumberingAfterBreak="0">
    <w:nsid w:val="3BA01A5A"/>
    <w:multiLevelType w:val="multilevel"/>
    <w:tmpl w:val="2C841868"/>
    <w:lvl w:ilvl="0">
      <w:start w:val="1"/>
      <w:numFmt w:val="decimal"/>
      <w:lvlText w:val="%1."/>
      <w:lvlJc w:val="left"/>
      <w:pPr>
        <w:ind w:left="54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540" w:hanging="397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2">
      <w:numFmt w:val="bullet"/>
      <w:lvlText w:val="•"/>
      <w:lvlJc w:val="left"/>
      <w:pPr>
        <w:ind w:left="1594" w:hanging="397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2648" w:hanging="397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702" w:hanging="397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56" w:hanging="397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810" w:hanging="397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864" w:hanging="397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18" w:hanging="397"/>
      </w:pPr>
      <w:rPr>
        <w:rFonts w:hint="default"/>
        <w:lang w:val="pt-PT" w:eastAsia="en-US" w:bidi="ar-SA"/>
      </w:rPr>
    </w:lvl>
  </w:abstractNum>
  <w:abstractNum w:abstractNumId="6" w15:restartNumberingAfterBreak="0">
    <w:nsid w:val="435F483D"/>
    <w:multiLevelType w:val="multilevel"/>
    <w:tmpl w:val="32124E6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7" w15:restartNumberingAfterBreak="0">
    <w:nsid w:val="443A15D3"/>
    <w:multiLevelType w:val="multilevel"/>
    <w:tmpl w:val="FDDEC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7D4D48"/>
    <w:multiLevelType w:val="multilevel"/>
    <w:tmpl w:val="32124E66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num w:numId="1" w16cid:durableId="1740982333">
    <w:abstractNumId w:val="3"/>
  </w:num>
  <w:num w:numId="2" w16cid:durableId="1837307365">
    <w:abstractNumId w:val="0"/>
  </w:num>
  <w:num w:numId="3" w16cid:durableId="1331835216">
    <w:abstractNumId w:val="4"/>
  </w:num>
  <w:num w:numId="4" w16cid:durableId="806095068">
    <w:abstractNumId w:val="5"/>
  </w:num>
  <w:num w:numId="5" w16cid:durableId="90008312">
    <w:abstractNumId w:val="6"/>
  </w:num>
  <w:num w:numId="6" w16cid:durableId="361713061">
    <w:abstractNumId w:val="8"/>
  </w:num>
  <w:num w:numId="7" w16cid:durableId="609700318">
    <w:abstractNumId w:val="1"/>
  </w:num>
  <w:num w:numId="8" w16cid:durableId="1586574232">
    <w:abstractNumId w:val="2"/>
  </w:num>
  <w:num w:numId="9" w16cid:durableId="916593633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Enrique Vieira Mattos">
    <w15:presenceInfo w15:providerId="Windows Live" w15:userId="dab763779570617f"/>
  </w15:person>
  <w15:person w15:author="Natanael Oliveira">
    <w15:presenceInfo w15:providerId="Windows Live" w15:userId="d472531fb845b65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157DF"/>
    <w:rsid w:val="000139AA"/>
    <w:rsid w:val="00024A72"/>
    <w:rsid w:val="00041388"/>
    <w:rsid w:val="00043E0D"/>
    <w:rsid w:val="00050AA8"/>
    <w:rsid w:val="000875CD"/>
    <w:rsid w:val="000C4DB4"/>
    <w:rsid w:val="00120B77"/>
    <w:rsid w:val="0017060C"/>
    <w:rsid w:val="001719B6"/>
    <w:rsid w:val="00191E89"/>
    <w:rsid w:val="001B21DB"/>
    <w:rsid w:val="001E3717"/>
    <w:rsid w:val="00280CD8"/>
    <w:rsid w:val="00292D16"/>
    <w:rsid w:val="00302BD7"/>
    <w:rsid w:val="00326759"/>
    <w:rsid w:val="00332197"/>
    <w:rsid w:val="00334D99"/>
    <w:rsid w:val="003502C4"/>
    <w:rsid w:val="003535AE"/>
    <w:rsid w:val="00427201"/>
    <w:rsid w:val="00434861"/>
    <w:rsid w:val="00482BB6"/>
    <w:rsid w:val="004A6EE1"/>
    <w:rsid w:val="004B0EE5"/>
    <w:rsid w:val="004B3763"/>
    <w:rsid w:val="004D2922"/>
    <w:rsid w:val="005018F8"/>
    <w:rsid w:val="00527792"/>
    <w:rsid w:val="0054136F"/>
    <w:rsid w:val="00545380"/>
    <w:rsid w:val="00546FC2"/>
    <w:rsid w:val="0055406C"/>
    <w:rsid w:val="005B5FE5"/>
    <w:rsid w:val="005F60DC"/>
    <w:rsid w:val="00605F6A"/>
    <w:rsid w:val="00613B29"/>
    <w:rsid w:val="00691D6D"/>
    <w:rsid w:val="006920BE"/>
    <w:rsid w:val="006B1167"/>
    <w:rsid w:val="006E249E"/>
    <w:rsid w:val="0076197F"/>
    <w:rsid w:val="007731F4"/>
    <w:rsid w:val="007A288D"/>
    <w:rsid w:val="007B5F73"/>
    <w:rsid w:val="007F564E"/>
    <w:rsid w:val="00803E01"/>
    <w:rsid w:val="00811C15"/>
    <w:rsid w:val="008757A1"/>
    <w:rsid w:val="00882B57"/>
    <w:rsid w:val="008C60E4"/>
    <w:rsid w:val="008D7838"/>
    <w:rsid w:val="008E6604"/>
    <w:rsid w:val="00964985"/>
    <w:rsid w:val="00990D98"/>
    <w:rsid w:val="009C2A34"/>
    <w:rsid w:val="009E667A"/>
    <w:rsid w:val="00A33ADD"/>
    <w:rsid w:val="00A4022C"/>
    <w:rsid w:val="00AD0E6F"/>
    <w:rsid w:val="00AE27B7"/>
    <w:rsid w:val="00B06DF7"/>
    <w:rsid w:val="00B46EF0"/>
    <w:rsid w:val="00B6018E"/>
    <w:rsid w:val="00B94F05"/>
    <w:rsid w:val="00BA347D"/>
    <w:rsid w:val="00C00BE3"/>
    <w:rsid w:val="00C14B0A"/>
    <w:rsid w:val="00C45877"/>
    <w:rsid w:val="00C703FD"/>
    <w:rsid w:val="00CA52A0"/>
    <w:rsid w:val="00CF04CB"/>
    <w:rsid w:val="00CF7C25"/>
    <w:rsid w:val="00D27F55"/>
    <w:rsid w:val="00D36B2A"/>
    <w:rsid w:val="00D7129E"/>
    <w:rsid w:val="00D732EF"/>
    <w:rsid w:val="00E11BA6"/>
    <w:rsid w:val="00ED0DC1"/>
    <w:rsid w:val="00F055BF"/>
    <w:rsid w:val="00F06AEF"/>
    <w:rsid w:val="00F157DF"/>
    <w:rsid w:val="00F51EC3"/>
    <w:rsid w:val="00F82F41"/>
    <w:rsid w:val="00F95957"/>
    <w:rsid w:val="00FE0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BCD3B6"/>
  <w15:docId w15:val="{1E7106A6-9ED0-4BCE-955E-3A52777CD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link w:val="Ttulo1Char"/>
    <w:uiPriority w:val="9"/>
    <w:qFormat/>
    <w:pPr>
      <w:ind w:left="540" w:hanging="397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CA52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91E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ind w:left="257" w:right="420"/>
      <w:jc w:val="center"/>
    </w:pPr>
    <w:rPr>
      <w:rFonts w:ascii="Arial" w:eastAsia="Arial" w:hAnsi="Arial" w:cs="Arial"/>
      <w:b/>
      <w:bCs/>
      <w:sz w:val="28"/>
      <w:szCs w:val="28"/>
    </w:rPr>
  </w:style>
  <w:style w:type="paragraph" w:styleId="PargrafodaLista">
    <w:name w:val="List Paragraph"/>
    <w:basedOn w:val="Normal"/>
    <w:uiPriority w:val="1"/>
    <w:qFormat/>
    <w:pPr>
      <w:ind w:left="540" w:hanging="397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Fontepargpadro"/>
    <w:uiPriority w:val="99"/>
    <w:unhideWhenUsed/>
    <w:rsid w:val="00CA52A0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A52A0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semiHidden/>
    <w:rsid w:val="00CA52A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pt-PT"/>
    </w:rPr>
  </w:style>
  <w:style w:type="paragraph" w:styleId="Cabealho">
    <w:name w:val="header"/>
    <w:basedOn w:val="Normal"/>
    <w:link w:val="CabealhoChar"/>
    <w:uiPriority w:val="99"/>
    <w:unhideWhenUsed/>
    <w:rsid w:val="007A288D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A288D"/>
    <w:rPr>
      <w:rFonts w:ascii="Arial MT" w:eastAsia="Arial MT" w:hAnsi="Arial MT" w:cs="Arial MT"/>
      <w:lang w:val="pt-PT"/>
    </w:rPr>
  </w:style>
  <w:style w:type="paragraph" w:styleId="Rodap">
    <w:name w:val="footer"/>
    <w:basedOn w:val="Normal"/>
    <w:link w:val="RodapChar"/>
    <w:uiPriority w:val="99"/>
    <w:unhideWhenUsed/>
    <w:rsid w:val="007A288D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A288D"/>
    <w:rPr>
      <w:rFonts w:ascii="Arial MT" w:eastAsia="Arial MT" w:hAnsi="Arial MT" w:cs="Arial MT"/>
      <w:lang w:val="pt-PT"/>
    </w:rPr>
  </w:style>
  <w:style w:type="character" w:styleId="HiperlinkVisitado">
    <w:name w:val="FollowedHyperlink"/>
    <w:basedOn w:val="Fontepargpadro"/>
    <w:uiPriority w:val="99"/>
    <w:semiHidden/>
    <w:unhideWhenUsed/>
    <w:rsid w:val="00546FC2"/>
    <w:rPr>
      <w:color w:val="800080" w:themeColor="followedHyperlink"/>
      <w:u w:val="single"/>
    </w:rPr>
  </w:style>
  <w:style w:type="character" w:customStyle="1" w:styleId="CorpodetextoChar">
    <w:name w:val="Corpo de texto Char"/>
    <w:basedOn w:val="Fontepargpadro"/>
    <w:link w:val="Corpodetexto"/>
    <w:uiPriority w:val="1"/>
    <w:rsid w:val="00D732EF"/>
    <w:rPr>
      <w:rFonts w:ascii="Arial MT" w:eastAsia="Arial MT" w:hAnsi="Arial MT" w:cs="Arial MT"/>
      <w:sz w:val="24"/>
      <w:szCs w:val="24"/>
      <w:lang w:val="pt-PT"/>
    </w:rPr>
  </w:style>
  <w:style w:type="character" w:customStyle="1" w:styleId="Ttulo1Char">
    <w:name w:val="Título 1 Char"/>
    <w:basedOn w:val="Fontepargpadro"/>
    <w:link w:val="Ttulo1"/>
    <w:uiPriority w:val="9"/>
    <w:rsid w:val="00D7129E"/>
    <w:rPr>
      <w:rFonts w:ascii="Arial" w:eastAsia="Arial" w:hAnsi="Arial" w:cs="Arial"/>
      <w:b/>
      <w:bCs/>
      <w:sz w:val="24"/>
      <w:szCs w:val="24"/>
      <w:lang w:val="pt-PT"/>
    </w:rPr>
  </w:style>
  <w:style w:type="paragraph" w:styleId="Reviso">
    <w:name w:val="Revision"/>
    <w:hidden/>
    <w:uiPriority w:val="99"/>
    <w:semiHidden/>
    <w:rsid w:val="00B46EF0"/>
    <w:pPr>
      <w:widowControl/>
      <w:autoSpaceDE/>
      <w:autoSpaceDN/>
    </w:pPr>
    <w:rPr>
      <w:rFonts w:ascii="Arial MT" w:eastAsia="Arial MT" w:hAnsi="Arial MT" w:cs="Arial MT"/>
      <w:lang w:val="pt-PT"/>
    </w:rPr>
  </w:style>
  <w:style w:type="character" w:styleId="Refdecomentrio">
    <w:name w:val="annotation reference"/>
    <w:basedOn w:val="Fontepargpadro"/>
    <w:uiPriority w:val="99"/>
    <w:semiHidden/>
    <w:unhideWhenUsed/>
    <w:rsid w:val="00A4022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A4022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A4022C"/>
    <w:rPr>
      <w:rFonts w:ascii="Arial MT" w:eastAsia="Arial MT" w:hAnsi="Arial MT" w:cs="Arial MT"/>
      <w:sz w:val="20"/>
      <w:szCs w:val="20"/>
      <w:lang w:val="pt-PT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4022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4022C"/>
    <w:rPr>
      <w:rFonts w:ascii="Arial MT" w:eastAsia="Arial MT" w:hAnsi="Arial MT" w:cs="Arial MT"/>
      <w:b/>
      <w:bCs/>
      <w:sz w:val="20"/>
      <w:szCs w:val="20"/>
      <w:lang w:val="pt-PT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91E8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pt-PT"/>
    </w:rPr>
  </w:style>
  <w:style w:type="paragraph" w:styleId="NormalWeb">
    <w:name w:val="Normal (Web)"/>
    <w:basedOn w:val="Normal"/>
    <w:uiPriority w:val="99"/>
    <w:semiHidden/>
    <w:unhideWhenUsed/>
    <w:rsid w:val="00191E8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191E89"/>
    <w:rPr>
      <w:b/>
      <w:bCs/>
    </w:rPr>
  </w:style>
  <w:style w:type="paragraph" w:styleId="CabealhodoSumrio">
    <w:name w:val="TOC Heading"/>
    <w:basedOn w:val="Ttulo1"/>
    <w:next w:val="Normal"/>
    <w:uiPriority w:val="39"/>
    <w:unhideWhenUsed/>
    <w:qFormat/>
    <w:rsid w:val="007F564E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F564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1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4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18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84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6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252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025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8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80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95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57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96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16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851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22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3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0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70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33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4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20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4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41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23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57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450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06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4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09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06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9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62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24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41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6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3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6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84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91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89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46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57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0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44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43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89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github.com/Natanael528/Streamlit_IC/blob/main/pages/02_%F0%9F%93%8A_S%C3%A9ries%20temporais.py" TargetMode="External"/><Relationship Id="rId17" Type="http://schemas.openxmlformats.org/officeDocument/2006/relationships/header" Target="header1.xml"/><Relationship Id="rId25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mailto:reboita@unifei.edu.br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3CD2C-4B1F-49EC-AD49-268DFD299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1790</TotalTime>
  <Pages>14</Pages>
  <Words>1912</Words>
  <Characters>10330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Vinicius Lucyrio</dc:creator>
  <cp:lastModifiedBy>Natanael Oliveira</cp:lastModifiedBy>
  <cp:revision>28</cp:revision>
  <dcterms:created xsi:type="dcterms:W3CDTF">2024-12-05T22:47:00Z</dcterms:created>
  <dcterms:modified xsi:type="dcterms:W3CDTF">2024-12-19T04:22:00Z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2021-12-16T00:00:00Z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2024-12-05T00:00:00Z</vt:filetime>
  </property>
</Properties>
</file>